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EA735B" w14:textId="77777777" w:rsidR="00CE33E1" w:rsidRDefault="00FB32B8">
      <w:pPr>
        <w:pStyle w:val="Title"/>
      </w:pPr>
      <w:r>
        <w:t>Quantifying changes in the Distribution of Atlantic Cod and Yellowtail Flounder on Georges Bank</w:t>
      </w:r>
    </w:p>
    <w:p w14:paraId="17583271" w14:textId="45B7AC8D" w:rsidR="00CE33E1" w:rsidRDefault="00FB32B8" w:rsidP="00280B1E">
      <w:pPr>
        <w:pStyle w:val="Abstract"/>
        <w:rPr>
          <w:ins w:id="0" w:author="Keyser, Freya" w:date="2021-04-28T15:51:00Z"/>
        </w:rPr>
      </w:pPr>
      <w:commentRangeStart w:id="1"/>
      <w:r>
        <w:t xml:space="preserve">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w:t>
      </w:r>
      <w:commentRangeStart w:id="2"/>
      <w:r>
        <w:t>understanding how spatial and temporal heterogen</w:t>
      </w:r>
      <w:ins w:id="3" w:author="Keyser, Freya" w:date="2021-04-22T08:33:00Z">
        <w:r w:rsidR="00280B1E">
          <w:t>e</w:t>
        </w:r>
      </w:ins>
      <w:r>
        <w:t>ity in processes impact the population dynamics of a stock.</w:t>
      </w:r>
      <w:commentRangeEnd w:id="2"/>
      <w:r w:rsidR="00043968">
        <w:rPr>
          <w:rStyle w:val="CommentReference"/>
        </w:rPr>
        <w:commentReference w:id="2"/>
      </w:r>
      <w:r>
        <w:t xml:space="preserve">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w:t>
      </w:r>
      <w:commentRangeEnd w:id="1"/>
      <w:r w:rsidR="00486E00">
        <w:rPr>
          <w:rStyle w:val="CommentReference"/>
        </w:rPr>
        <w:commentReference w:id="1"/>
      </w:r>
      <w:r>
        <w:t>Here we develop temporally variable species distribution models for Yellowtail Flounder (</w:t>
      </w:r>
      <w:r>
        <w:rPr>
          <w:i/>
        </w:rPr>
        <w:t>Limanda ferruginea</w:t>
      </w:r>
      <w:r>
        <w:t>) and Atlantic Cod (</w:t>
      </w:r>
      <w:r>
        <w:rPr>
          <w:i/>
        </w:rPr>
        <w:t>Gadus morhua</w:t>
      </w:r>
      <w:r>
        <w:t>) on Georges Bank (GB) using a suite of static environmental covariates and presence-absence information from groundfish trawl surveys in Canada and the United States. These models indicate there are both seasonal and long term shifts in the distribution of both stocks. The average sea surface temperature (SST; average from 1997-2008) and depth were significant predictors of the distribution of both stocks throughout the year. Significant shifts in the distribution of both stocks occur</w:t>
      </w:r>
      <w:del w:id="4" w:author="Keyser, Freya" w:date="2021-04-20T17:37:00Z">
        <w:r w:rsidDel="003C07AC">
          <w:delText>s</w:delText>
        </w:r>
      </w:del>
      <w:r>
        <w:t xml:space="preserve"> relatively frequently, with the distribution of Atlantic Cod observed to differ approximately every 5 years, while the Yellowtail Flounder distribution appears to fluctuate at least every 3 years. The core areas for both stocks shift</w:t>
      </w:r>
      <w:del w:id="5" w:author="Keyser, Freya" w:date="2021-04-20T17:37:00Z">
        <w:r w:rsidDel="003C07AC">
          <w:delText>s</w:delText>
        </w:r>
      </w:del>
      <w:r>
        <w:t xml:space="preserve"> to the north and east throughout the study period. Much of this shift is due to the loss of the stocks from southern and western portions of GB. The seasonal distribution of Atlantic Cod and Yellowtail Flounder are relatively consistent throughout the late winter and spring, while in the fall the distribution of Atlantic Cod shifts towards the edge of the bank. For Atlantic Cod there has been a substa</w:t>
      </w:r>
      <w:del w:id="6" w:author="Keyser, Freya" w:date="2021-04-20T17:38:00Z">
        <w:r w:rsidDel="003C07AC">
          <w:delText>i</w:delText>
        </w:r>
      </w:del>
      <w:r>
        <w:t>n</w:t>
      </w:r>
      <w:ins w:id="7" w:author="Keyser, Freya" w:date="2021-04-20T17:38:00Z">
        <w:r w:rsidR="003C07AC">
          <w:t>ti</w:t>
        </w:r>
      </w:ins>
      <w:r>
        <w:t>al decline in core area within the United States waters on Georges Bank while there has been little change in Canadian waters. In U.S. waters</w:t>
      </w:r>
      <w:ins w:id="8" w:author="Keyser, Freya" w:date="2021-04-20T17:39:00Z">
        <w:r w:rsidR="003C07AC">
          <w:t>,</w:t>
        </w:r>
      </w:ins>
      <w:r>
        <w:t xml:space="preserve"> the Yellowtail Flounder core area declined rapidly in the late 1970s and early 1980s, but rebounded rapidly in the 1990s and early 2000s, while the core area was unchanged or slowly increased in Canadian waters over this time. These trends have resulted in an increase in the proportion of both stocks in Canadian waters in recent years. The models for both stocks were also relatively successful at predicting the likely location of the stock up to 3 years into the future</w:t>
      </w:r>
      <w:ins w:id="9" w:author="Keyser, Freya" w:date="2021-04-20T17:40:00Z">
        <w:r w:rsidR="003C07AC">
          <w:t>.</w:t>
        </w:r>
      </w:ins>
      <w:del w:id="10" w:author="Keyser, Freya" w:date="2021-04-20T17:40:00Z">
        <w:r w:rsidDel="003C07AC">
          <w:delText>,</w:delText>
        </w:r>
      </w:del>
      <w:r>
        <w:t xml:space="preserve"> </w:t>
      </w:r>
      <w:ins w:id="11" w:author="Keyser, Freya" w:date="2021-04-20T17:40:00Z">
        <w:r w:rsidR="003C07AC">
          <w:t>I</w:t>
        </w:r>
      </w:ins>
      <w:del w:id="12" w:author="Keyser, Freya" w:date="2021-04-20T17:40:00Z">
        <w:r w:rsidDel="003C07AC">
          <w:delText>i</w:delText>
        </w:r>
      </w:del>
      <w:r>
        <w:t>n add</w:t>
      </w:r>
      <w:ins w:id="13" w:author="Keyser, Freya" w:date="2021-04-20T17:40:00Z">
        <w:r w:rsidR="003C07AC">
          <w:t>i</w:t>
        </w:r>
      </w:ins>
      <w:r>
        <w:t>tion</w:t>
      </w:r>
      <w:ins w:id="14" w:author="Keyser, Freya" w:date="2021-04-20T17:40:00Z">
        <w:r w:rsidR="003C07AC">
          <w:t>,</w:t>
        </w:r>
      </w:ins>
      <w:r>
        <w:t xml:space="preserve"> the simplified models </w:t>
      </w:r>
      <w:del w:id="15" w:author="Keyser, Freya" w:date="2021-04-20T17:40:00Z">
        <w:r w:rsidDel="003C07AC">
          <w:delText xml:space="preserve">which </w:delText>
        </w:r>
      </w:del>
      <w:ins w:id="16" w:author="Keyser, Freya" w:date="2021-04-20T17:40:00Z">
        <w:r w:rsidR="003C07AC">
          <w:t xml:space="preserve">that </w:t>
        </w:r>
      </w:ins>
      <w:r>
        <w:t>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w:t>
      </w:r>
    </w:p>
    <w:p w14:paraId="2A87411B" w14:textId="722F526D" w:rsidR="00656351" w:rsidRPr="00656351" w:rsidRDefault="00656351" w:rsidP="00656351">
      <w:pPr>
        <w:pStyle w:val="BodyText"/>
        <w:pPrChange w:id="17" w:author="Keyser, Freya" w:date="2021-04-28T15:51:00Z">
          <w:pPr>
            <w:pStyle w:val="Abstract"/>
          </w:pPr>
        </w:pPrChange>
      </w:pPr>
    </w:p>
    <w:p w14:paraId="2D93DE5C" w14:textId="77777777" w:rsidR="00CE33E1" w:rsidRDefault="00FB32B8">
      <w:pPr>
        <w:pStyle w:val="Heading1"/>
      </w:pPr>
      <w:bookmarkStart w:id="18" w:name="ref-intro"/>
      <w:r>
        <w:t>INTRODUCTION</w:t>
      </w:r>
    </w:p>
    <w:p w14:paraId="1CC649F0" w14:textId="0B0C8A66" w:rsidR="00CE33E1" w:rsidRDefault="00FB32B8">
      <w:pPr>
        <w:pStyle w:val="FirstParagraph"/>
      </w:pPr>
      <w:r>
        <w:t xml:space="preserve">Sustainable management of marine fisheries has been recognized as a critical challenge </w:t>
      </w:r>
      <w:ins w:id="19" w:author="Keyser, Freya" w:date="2021-04-28T16:15:00Z">
        <w:r w:rsidR="008139D0">
          <w:t>to address in</w:t>
        </w:r>
      </w:ins>
      <w:commentRangeStart w:id="20"/>
      <w:del w:id="21" w:author="Keyser, Freya" w:date="2021-04-21T08:45:00Z">
        <w:r w:rsidDel="00CE6E26">
          <w:delText>facing society in</w:delText>
        </w:r>
      </w:del>
      <w:commentRangeEnd w:id="20"/>
      <w:r w:rsidR="00CE6E26">
        <w:rPr>
          <w:rStyle w:val="CommentReference"/>
        </w:rPr>
        <w:commentReference w:id="20"/>
      </w:r>
      <w:r>
        <w:t xml:space="preserve"> the 21</w:t>
      </w:r>
      <w:r>
        <w:rPr>
          <w:vertAlign w:val="superscript"/>
        </w:rPr>
        <w:t>st</w:t>
      </w:r>
      <w:r>
        <w:t xml:space="preserve"> century (</w:t>
      </w:r>
      <w:hyperlink w:anchor="ref-cbdAichiBiodiversityTargets2018">
        <w:r>
          <w:rPr>
            <w:rStyle w:val="Hyperlink"/>
          </w:rPr>
          <w:t>CBD 2018</w:t>
        </w:r>
      </w:hyperlink>
      <w:r>
        <w:t>)</w:t>
      </w:r>
      <w:ins w:id="22" w:author="Keyser, Freya" w:date="2021-04-28T16:13:00Z">
        <w:r w:rsidR="008139D0">
          <w:t>.</w:t>
        </w:r>
      </w:ins>
      <w:del w:id="23" w:author="Keyser, Freya" w:date="2021-04-28T16:13:00Z">
        <w:r w:rsidDel="00C15DC2">
          <w:delText>. The issues facing sustainable fisheries management are</w:delText>
        </w:r>
      </w:del>
      <w:del w:id="24" w:author="Keyser, Freya" w:date="2021-04-28T16:14:00Z">
        <w:r w:rsidDel="00C15DC2">
          <w:delText xml:space="preserve"> </w:delText>
        </w:r>
      </w:del>
      <w:del w:id="25" w:author="Keyser, Freya" w:date="2021-04-28T16:13:00Z">
        <w:r w:rsidDel="00C15DC2">
          <w:delText>multifaceted and include</w:delText>
        </w:r>
      </w:del>
      <w:del w:id="26" w:author="Keyser, Freya" w:date="2021-04-28T16:14:00Z">
        <w:r w:rsidDel="00C15DC2">
          <w:delText xml:space="preserve"> interactions between </w:delText>
        </w:r>
      </w:del>
      <w:ins w:id="27" w:author="Keyser, Freya" w:date="2021-04-28T16:16:00Z">
        <w:r w:rsidR="008139D0">
          <w:t xml:space="preserve"> Achieving sustainability goals requires an understanding of </w:t>
        </w:r>
      </w:ins>
      <w:r>
        <w:t>complex ecological, socio-economic, and political factors</w:t>
      </w:r>
      <w:ins w:id="28" w:author="Keyser, Freya" w:date="2021-04-28T16:14:00Z">
        <w:r w:rsidR="00C15DC2">
          <w:t>, and the interactions between these</w:t>
        </w:r>
      </w:ins>
      <w:r>
        <w:t xml:space="preserve"> </w:t>
      </w:r>
      <w:ins w:id="29" w:author="Keyser, Freya" w:date="2021-04-28T16:16:00Z">
        <w:r w:rsidR="008139D0">
          <w:t xml:space="preserve">factors </w:t>
        </w:r>
      </w:ins>
      <w:r>
        <w:t>(</w:t>
      </w:r>
      <w:hyperlink w:anchor="ref-halpernAchievingTripleBottom2013">
        <w:r>
          <w:rPr>
            <w:rStyle w:val="Hyperlink"/>
          </w:rPr>
          <w:t>Halpern et al. 2013</w:t>
        </w:r>
      </w:hyperlink>
      <w:r>
        <w:t xml:space="preserve">). For example, fisheries management regions were often delineated as a result of political or geographic considerations rather than biological or ecological rationale. </w:t>
      </w:r>
      <w:commentRangeStart w:id="30"/>
      <w:r>
        <w:t xml:space="preserve">As a result, the </w:t>
      </w:r>
      <w:r>
        <w:lastRenderedPageBreak/>
        <w:t>management of a species within a region can vary</w:t>
      </w:r>
      <w:ins w:id="31" w:author="Keyser, Freya" w:date="2021-04-28T16:20:00Z">
        <w:r w:rsidR="008139D0">
          <w:t>. There may be</w:t>
        </w:r>
      </w:ins>
      <w:del w:id="32" w:author="Keyser, Freya" w:date="2021-04-28T16:20:00Z">
        <w:r w:rsidDel="008139D0">
          <w:delText xml:space="preserve"> from</w:delText>
        </w:r>
      </w:del>
      <w:r>
        <w:t xml:space="preserve"> situations in which the management </w:t>
      </w:r>
      <w:ins w:id="33" w:author="Keyser, Freya" w:date="2021-04-28T16:22:00Z">
        <w:r w:rsidR="008139D0">
          <w:t xml:space="preserve">approach </w:t>
        </w:r>
      </w:ins>
      <w:r>
        <w:t xml:space="preserve">encompasses only a subset of the total population of a species, </w:t>
      </w:r>
      <w:ins w:id="34" w:author="Keyser, Freya" w:date="2021-04-28T16:21:00Z">
        <w:r w:rsidR="008139D0">
          <w:t xml:space="preserve">or </w:t>
        </w:r>
      </w:ins>
      <w:del w:id="35" w:author="Keyser, Freya" w:date="2021-04-28T16:21:00Z">
        <w:r w:rsidDel="008139D0">
          <w:delText>to</w:delText>
        </w:r>
      </w:del>
      <w:r>
        <w:t xml:space="preserve"> situations in which the </w:t>
      </w:r>
      <w:ins w:id="36" w:author="Keyser, Freya" w:date="2021-04-28T16:21:00Z">
        <w:r w:rsidR="008139D0">
          <w:t>management</w:t>
        </w:r>
      </w:ins>
      <w:ins w:id="37" w:author="Keyser, Freya" w:date="2021-04-28T16:22:00Z">
        <w:r w:rsidR="008139D0">
          <w:t xml:space="preserve"> approach</w:t>
        </w:r>
      </w:ins>
      <w:ins w:id="38" w:author="Keyser, Freya" w:date="2021-04-28T16:21:00Z">
        <w:r w:rsidR="008139D0">
          <w:t xml:space="preserve"> spans a broad region </w:t>
        </w:r>
      </w:ins>
      <w:ins w:id="39" w:author="Keyser, Freya" w:date="2021-04-28T16:23:00Z">
        <w:r w:rsidR="008139D0">
          <w:t xml:space="preserve">despite </w:t>
        </w:r>
      </w:ins>
      <w:del w:id="40" w:author="Keyser, Freya" w:date="2021-04-28T16:23:00Z">
        <w:r w:rsidDel="008139D0">
          <w:delText xml:space="preserve">majority of the stock is manged across a region with </w:delText>
        </w:r>
      </w:del>
      <w:r>
        <w:t xml:space="preserve">significant heterogeneity in the </w:t>
      </w:r>
      <w:del w:id="41" w:author="Keyser, Freya" w:date="2021-04-28T16:23:00Z">
        <w:r w:rsidDel="008139D0">
          <w:delText xml:space="preserve">processes that drive the population dynamics </w:delText>
        </w:r>
        <w:commentRangeEnd w:id="30"/>
        <w:r w:rsidR="008139D0" w:rsidDel="008139D0">
          <w:rPr>
            <w:rStyle w:val="CommentReference"/>
          </w:rPr>
          <w:commentReference w:id="30"/>
        </w:r>
      </w:del>
      <w:ins w:id="42" w:author="Keyser, Freya" w:date="2021-04-28T16:23:00Z">
        <w:r w:rsidR="008139D0">
          <w:t xml:space="preserve">population drivers? </w:t>
        </w:r>
      </w:ins>
      <w:r>
        <w:t>(</w:t>
      </w:r>
      <w:hyperlink w:anchor="ref-cadrinDefiningSpatialStructure2020a">
        <w:r>
          <w:rPr>
            <w:rStyle w:val="Hyperlink"/>
          </w:rPr>
          <w:t>Cadrin 2020</w:t>
        </w:r>
      </w:hyperlink>
      <w:r>
        <w:t>).</w:t>
      </w:r>
    </w:p>
    <w:p w14:paraId="7E0F3FD8" w14:textId="5FECD34B" w:rsidR="00CE33E1" w:rsidRDefault="00FB32B8">
      <w:pPr>
        <w:pStyle w:val="BodyText"/>
      </w:pPr>
      <w:r>
        <w:t xml:space="preserve">Accounting for </w:t>
      </w:r>
      <w:commentRangeStart w:id="43"/>
      <w:r>
        <w:t xml:space="preserve">spatial and temporal </w:t>
      </w:r>
      <w:commentRangeStart w:id="44"/>
      <w:r>
        <w:t xml:space="preserve">heterogeneity in the processes </w:t>
      </w:r>
      <w:commentRangeEnd w:id="43"/>
      <w:r w:rsidR="008139D0">
        <w:rPr>
          <w:rStyle w:val="CommentReference"/>
        </w:rPr>
        <w:commentReference w:id="43"/>
      </w:r>
      <w:r>
        <w:t>that drive a stock</w:t>
      </w:r>
      <w:ins w:id="45" w:author="Keyser, Freya" w:date="2021-04-21T08:50:00Z">
        <w:r w:rsidR="00CE6E26">
          <w:t>’</w:t>
        </w:r>
      </w:ins>
      <w:r>
        <w:t>s population dynamics</w:t>
      </w:r>
      <w:commentRangeEnd w:id="44"/>
      <w:r w:rsidR="008139D0">
        <w:rPr>
          <w:rStyle w:val="CommentReference"/>
        </w:rPr>
        <w:commentReference w:id="44"/>
      </w:r>
      <w:r>
        <w:t xml:space="preserve"> has long been recognized as a challenge in fisheries science (</w:t>
      </w:r>
      <w:hyperlink w:anchor="ref-rickerFurtherNotesFishing1944">
        <w:r>
          <w:rPr>
            <w:rStyle w:val="Hyperlink"/>
          </w:rPr>
          <w:t>Ricker 1944</w:t>
        </w:r>
      </w:hyperlink>
      <w:r>
        <w:t xml:space="preserve">; </w:t>
      </w:r>
      <w:hyperlink w:anchor="ref-bevertonDynamicsExploitedFish1957">
        <w:r>
          <w:rPr>
            <w:rStyle w:val="Hyperlink"/>
          </w:rPr>
          <w:t>Beverton and Holt 1957</w:t>
        </w:r>
      </w:hyperlink>
      <w:r>
        <w:t xml:space="preserve">; </w:t>
      </w:r>
      <w:hyperlink w:anchor="Xda9d4cc8f946e4ba2888c3552833b9a67b9f362">
        <w:r>
          <w:rPr>
            <w:rStyle w:val="Hyperlink"/>
          </w:rPr>
          <w:t>Hilborn and Walters 1992</w:t>
        </w:r>
      </w:hyperlink>
      <w:r>
        <w:t xml:space="preserve">). Many of the traditional fisheries methods developed, and still currently used to assess fisheries, require assumptions about the underlying spatial processes, </w:t>
      </w:r>
      <w:ins w:id="46" w:author="Keyser, Freya" w:date="2021-04-28T16:27:00Z">
        <w:r w:rsidR="00FA7B7A">
          <w:t xml:space="preserve">and </w:t>
        </w:r>
      </w:ins>
      <w:r>
        <w:t>these assumptions generally result in models that treat stocks as spatially homogeneous entities</w:t>
      </w:r>
      <w:del w:id="47" w:author="Keyser, Freya" w:date="2021-04-21T08:50:00Z">
        <w:r w:rsidDel="00CE6E26">
          <w:delText>.</w:delText>
        </w:r>
      </w:del>
      <w:r>
        <w:t xml:space="preserve"> (</w:t>
      </w:r>
      <w:hyperlink w:anchor="ref-bevertonDynamicsExploitedFish1957">
        <w:r>
          <w:rPr>
            <w:rStyle w:val="Hyperlink"/>
          </w:rPr>
          <w:t>Beverton and Holt 1957</w:t>
        </w:r>
      </w:hyperlink>
      <w:r>
        <w:t xml:space="preserve">; </w:t>
      </w:r>
      <w:hyperlink w:anchor="Xf9cc38473ed8313b625eef6dd83e832a413696b">
        <w:r>
          <w:rPr>
            <w:rStyle w:val="Hyperlink"/>
          </w:rPr>
          <w:t>Ricker 1975</w:t>
        </w:r>
      </w:hyperlink>
      <w:r>
        <w:t xml:space="preserve">; </w:t>
      </w:r>
      <w:hyperlink w:anchor="Xda9d4cc8f946e4ba2888c3552833b9a67b9f362">
        <w:r>
          <w:rPr>
            <w:rStyle w:val="Hyperlink"/>
          </w:rPr>
          <w:t>Hilborn and Walters 1992</w:t>
        </w:r>
      </w:hyperlink>
      <w:r>
        <w:t>). Many of these assumptions were required because of computational and statistical limitations and ha</w:t>
      </w:r>
      <w:ins w:id="48" w:author="Keyser, Freya" w:date="2021-04-21T08:51:00Z">
        <w:r w:rsidR="00CE6E26">
          <w:t>ve</w:t>
        </w:r>
      </w:ins>
      <w:del w:id="49" w:author="Keyser, Freya" w:date="2021-04-21T08:51:00Z">
        <w:r w:rsidDel="00CE6E26">
          <w:delText>s</w:delText>
        </w:r>
      </w:del>
      <w:r>
        <w:t xml:space="preserve"> lead to science products that do not fully utilize the spatio-temporal information contained in the underlying data. </w:t>
      </w:r>
      <w:ins w:id="50" w:author="Keyser, Freya" w:date="2021-04-21T08:51:00Z">
        <w:r w:rsidR="00CE6E26">
          <w:t>Sampling?</w:t>
        </w:r>
      </w:ins>
      <w:ins w:id="51" w:author="Keyser, Freya" w:date="2021-04-28T16:33:00Z">
        <w:r w:rsidR="00FA7B7A">
          <w:t xml:space="preserve"> Study? Survey?</w:t>
        </w:r>
      </w:ins>
      <w:ins w:id="52" w:author="Keyser, Freya" w:date="2021-04-21T08:51:00Z">
        <w:r w:rsidR="00CE6E26">
          <w:t xml:space="preserve"> t</w:t>
        </w:r>
      </w:ins>
      <w:del w:id="53" w:author="Keyser, Freya" w:date="2021-04-21T08:51:00Z">
        <w:r w:rsidDel="00CE6E26">
          <w:delText>T</w:delText>
        </w:r>
      </w:del>
      <w:r>
        <w:t xml:space="preserve">echniques, such as </w:t>
      </w:r>
      <w:commentRangeStart w:id="54"/>
      <w:r>
        <w:t xml:space="preserve">survey </w:t>
      </w:r>
      <w:commentRangeEnd w:id="54"/>
      <w:r w:rsidR="00FA7B7A">
        <w:rPr>
          <w:rStyle w:val="CommentReference"/>
        </w:rPr>
        <w:commentReference w:id="54"/>
      </w:r>
      <w:r>
        <w:t>stratification, have been utilized in an effort to account for spatial heterogeneity and reduce uncertainty in the indices feeding these models (</w:t>
      </w:r>
      <w:hyperlink w:anchor="ref-smithAnalysisDataBottom1996">
        <w:r>
          <w:rPr>
            <w:rStyle w:val="Hyperlink"/>
          </w:rPr>
          <w:t>Smith 1996</w:t>
        </w:r>
      </w:hyperlink>
      <w:r>
        <w:t>). In addition, indices have been developed that can measure the evenness of the spatial distribution of a stock</w:t>
      </w:r>
      <w:del w:id="55" w:author="Keyser, Freya" w:date="2021-04-28T16:34:00Z">
        <w:r w:rsidDel="00FA7B7A">
          <w:delText xml:space="preserve">, </w:delText>
        </w:r>
      </w:del>
      <w:del w:id="56" w:author="Keyser, Freya" w:date="2021-04-21T08:52:00Z">
        <w:r w:rsidDel="00CE6E26">
          <w:delText xml:space="preserve">these indicies are typically used </w:delText>
        </w:r>
      </w:del>
      <w:r>
        <w:t xml:space="preserve">to quantify changes in spatial patterns over time (e.g. </w:t>
      </w:r>
      <w:hyperlink w:anchor="X23a5438454de93f058bf06d4eb551a4916a8d7c">
        <w:r>
          <w:rPr>
            <w:rStyle w:val="Hyperlink"/>
          </w:rPr>
          <w:t>Reuchlin-Hugenholtz et al. 2015</w:t>
        </w:r>
      </w:hyperlink>
      <w:r>
        <w:t>). These indices are an additional source of information providing a synoptic view of how distributions of param</w:t>
      </w:r>
      <w:ins w:id="57" w:author="Keyser, Freya" w:date="2021-04-28T16:35:00Z">
        <w:r w:rsidR="00C75E8F">
          <w:t>e</w:t>
        </w:r>
      </w:ins>
      <w:r>
        <w:t>ters (e.g. survey abundance or biomass) have changed over time, but they are unable to provide a detailed understanding of the spatial changes in these distributions.</w:t>
      </w:r>
    </w:p>
    <w:p w14:paraId="2A11427F" w14:textId="792808A7" w:rsidR="00CE33E1" w:rsidRDefault="00FB32B8">
      <w:pPr>
        <w:pStyle w:val="BodyText"/>
      </w:pPr>
      <w:r>
        <w:t>Species distribution models (SDMs) were one of the earliest modelling frameworks develope</w:t>
      </w:r>
      <w:commentRangeStart w:id="58"/>
      <w:r>
        <w:t xml:space="preserve">d to better understand spatial distributions and </w:t>
      </w:r>
      <w:del w:id="59" w:author="Keyser, Freya" w:date="2021-04-28T16:43:00Z">
        <w:r w:rsidDel="00665AEA">
          <w:delText xml:space="preserve">the </w:delText>
        </w:r>
      </w:del>
      <w:r>
        <w:t xml:space="preserve">processes </w:t>
      </w:r>
      <w:del w:id="60" w:author="Keyser, Freya" w:date="2021-04-28T16:43:00Z">
        <w:r w:rsidDel="00665AEA">
          <w:delText xml:space="preserve">that influence the </w:delText>
        </w:r>
      </w:del>
      <w:del w:id="61" w:author="Keyser, Freya" w:date="2021-04-28T16:40:00Z">
        <w:r w:rsidDel="00665AEA">
          <w:delText xml:space="preserve">observed patterns in species distributions </w:delText>
        </w:r>
      </w:del>
      <w:commentRangeEnd w:id="58"/>
      <w:r w:rsidR="00665AEA">
        <w:rPr>
          <w:rStyle w:val="CommentReference"/>
        </w:rPr>
        <w:commentReference w:id="58"/>
      </w:r>
      <w:r>
        <w:t>(</w:t>
      </w:r>
      <w:hyperlink w:anchor="X2b0c2f4695e7093a431a3e535d437bdde075506">
        <w:r>
          <w:rPr>
            <w:rStyle w:val="Hyperlink"/>
          </w:rPr>
          <w:t>Grinnell 1904</w:t>
        </w:r>
      </w:hyperlink>
      <w:r>
        <w:t xml:space="preserve">; </w:t>
      </w:r>
      <w:hyperlink w:anchor="X72909392b0ebd1f25547bb5760c82778ea3a788">
        <w:r>
          <w:rPr>
            <w:rStyle w:val="Hyperlink"/>
          </w:rPr>
          <w:t>Box 1981</w:t>
        </w:r>
      </w:hyperlink>
      <w:r>
        <w:t xml:space="preserve">; </w:t>
      </w:r>
      <w:hyperlink w:anchor="ref-boothBioclimFirstSpecies2014">
        <w:r>
          <w:rPr>
            <w:rStyle w:val="Hyperlink"/>
          </w:rPr>
          <w:t>Booth et al. 2014</w:t>
        </w:r>
      </w:hyperlink>
      <w:r>
        <w:t>). These models use environmental data and species</w:t>
      </w:r>
      <w:ins w:id="62" w:author="Keyser, Freya" w:date="2021-04-28T16:46:00Z">
        <w:r w:rsidR="00657857">
          <w:t>’?</w:t>
        </w:r>
      </w:ins>
      <w:r>
        <w:t xml:space="preserve"> ecological information to map the occurrence probability (OP; or some measure of abundance) of a species across some land(sea)-scape</w:t>
      </w:r>
      <w:del w:id="63" w:author="Keyser, Freya" w:date="2021-04-28T16:46:00Z">
        <w:r w:rsidDel="00657857">
          <w:delText>;</w:delText>
        </w:r>
        <w:commentRangeStart w:id="64"/>
        <w:r w:rsidDel="00657857">
          <w:delText xml:space="preserve"> quantitative SDMs originated with attempts to predict terrestrial plant distributions</w:delText>
        </w:r>
      </w:del>
      <w:r>
        <w:t xml:space="preserve"> </w:t>
      </w:r>
      <w:commentRangeEnd w:id="64"/>
      <w:r w:rsidR="00657857">
        <w:rPr>
          <w:rStyle w:val="CommentReference"/>
        </w:rPr>
        <w:commentReference w:id="64"/>
      </w:r>
      <w:r>
        <w:t>(</w:t>
      </w:r>
      <w:hyperlink w:anchor="X72909392b0ebd1f25547bb5760c82778ea3a788">
        <w:r>
          <w:rPr>
            <w:rStyle w:val="Hyperlink"/>
          </w:rPr>
          <w:t>Box 1981</w:t>
        </w:r>
      </w:hyperlink>
      <w:r>
        <w:t>). In the marine realm, the influence of SDMs has increased rapidly in recent years</w:t>
      </w:r>
      <w:ins w:id="65" w:author="Keyser, Freya" w:date="2021-04-28T16:46:00Z">
        <w:r w:rsidR="00657857">
          <w:t>.</w:t>
        </w:r>
      </w:ins>
      <w:del w:id="66" w:author="Keyser, Freya" w:date="2021-04-28T16:46:00Z">
        <w:r w:rsidDel="00657857">
          <w:delText>;</w:delText>
        </w:r>
      </w:del>
      <w:r>
        <w:t xml:space="preserve"> SDMs have been used in the development of Marine Protect Areas (MPAs) and MPA networks</w:t>
      </w:r>
      <w:del w:id="67" w:author="Keyser, Freya" w:date="2021-04-28T16:46:00Z">
        <w:r w:rsidDel="00657857">
          <w:delText>,</w:delText>
        </w:r>
      </w:del>
      <w:r>
        <w:t xml:space="preserve"> to better understand the distribution of Species at Risk (SAR), and to predict the impact of climate change (</w:t>
      </w:r>
      <w:hyperlink w:anchor="Xef09a163493951c0f43275a087cc73f580105dd">
        <w:r>
          <w:rPr>
            <w:rStyle w:val="Hyperlink"/>
          </w:rPr>
          <w:t>Cheung et al. 2008</w:t>
        </w:r>
      </w:hyperlink>
      <w:r>
        <w:t xml:space="preserve">; </w:t>
      </w:r>
      <w:hyperlink w:anchor="ref-robinsonPushingLimitsMarine2011">
        <w:r>
          <w:rPr>
            <w:rStyle w:val="Hyperlink"/>
          </w:rPr>
          <w:t>Robinson et al. 2011</w:t>
        </w:r>
      </w:hyperlink>
      <w:r>
        <w:t xml:space="preserve">; </w:t>
      </w:r>
      <w:hyperlink w:anchor="X0b09a21b065124699f16b7b859edf6997c8d6eb">
        <w:r>
          <w:rPr>
            <w:rStyle w:val="Hyperlink"/>
          </w:rPr>
          <w:t>Sundblad et al. 2011</w:t>
        </w:r>
      </w:hyperlink>
      <w:r>
        <w:t xml:space="preserve">; </w:t>
      </w:r>
      <w:hyperlink w:anchor="ref-domischSpatiallyExplicitSpecies2019">
        <w:r>
          <w:rPr>
            <w:rStyle w:val="Hyperlink"/>
          </w:rPr>
          <w:t>Domisch et al. 2019</w:t>
        </w:r>
      </w:hyperlink>
      <w:r>
        <w:t xml:space="preserve">; </w:t>
      </w:r>
      <w:hyperlink w:anchor="ref-mchenryProjectingMarineSpecies2019">
        <w:r>
          <w:rPr>
            <w:rStyle w:val="Hyperlink"/>
          </w:rPr>
          <w:t>McHenry et al. 2019</w:t>
        </w:r>
      </w:hyperlink>
      <w:r>
        <w:t>).</w:t>
      </w:r>
    </w:p>
    <w:p w14:paraId="7330D3E1" w14:textId="64CF3B83" w:rsidR="00CE33E1" w:rsidRDefault="00FB32B8">
      <w:pPr>
        <w:pStyle w:val="BodyText"/>
      </w:pPr>
      <w:r>
        <w:t>Historically, SDMs often did not explicitly consider temporal changes in the relationship between the environment and the response of the species; these SDMs provided a snapshot in time based on available data (</w:t>
      </w:r>
      <w:hyperlink w:anchor="ref-elithSpeciesDistributionModels2009">
        <w:r>
          <w:rPr>
            <w:rStyle w:val="Hyperlink"/>
          </w:rPr>
          <w:t>Elith and Leathwick 2009</w:t>
        </w:r>
      </w:hyperlink>
      <w:r>
        <w:t xml:space="preserve">). </w:t>
      </w:r>
      <w:commentRangeStart w:id="68"/>
      <w:r>
        <w:t xml:space="preserve">However, more sophisticated SDM frameworks have been developed </w:t>
      </w:r>
      <w:del w:id="69" w:author="Keyser, Freya" w:date="2021-04-21T08:57:00Z">
        <w:r w:rsidDel="00751B5F">
          <w:delText>in which the</w:delText>
        </w:r>
      </w:del>
      <w:ins w:id="70" w:author="Keyser, Freya" w:date="2021-04-21T08:57:00Z">
        <w:r w:rsidR="00657857">
          <w:t>to</w:t>
        </w:r>
        <w:r w:rsidR="00751B5F">
          <w:t xml:space="preserve"> allow the</w:t>
        </w:r>
      </w:ins>
      <w:r>
        <w:t xml:space="preserve"> underlying relationships </w:t>
      </w:r>
      <w:del w:id="71" w:author="Keyser, Freya" w:date="2021-04-21T08:57:00Z">
        <w:r w:rsidDel="00751B5F">
          <w:delText xml:space="preserve">can </w:delText>
        </w:r>
      </w:del>
      <w:ins w:id="72" w:author="Keyser, Freya" w:date="2021-04-21T08:57:00Z">
        <w:r w:rsidR="00751B5F">
          <w:t xml:space="preserve">to </w:t>
        </w:r>
      </w:ins>
      <w:r>
        <w:t>vary in time and space</w:t>
      </w:r>
      <w:ins w:id="73" w:author="Keyser, Freya" w:date="2021-04-21T08:57:00Z">
        <w:r w:rsidR="00751B5F">
          <w:t>.</w:t>
        </w:r>
      </w:ins>
      <w:del w:id="74" w:author="Keyser, Freya" w:date="2021-04-21T08:57:00Z">
        <w:r w:rsidDel="00751B5F">
          <w:delText>,</w:delText>
        </w:r>
      </w:del>
      <w:r>
        <w:t xml:space="preserve"> </w:t>
      </w:r>
      <w:ins w:id="75" w:author="Keyser, Freya" w:date="2021-04-21T08:57:00Z">
        <w:r w:rsidR="00751B5F">
          <w:t>T</w:t>
        </w:r>
      </w:ins>
      <w:del w:id="76" w:author="Keyser, Freya" w:date="2021-04-21T08:57:00Z">
        <w:r w:rsidDel="00751B5F">
          <w:delText>t</w:delText>
        </w:r>
      </w:del>
      <w:r>
        <w:t xml:space="preserve">his has lead to </w:t>
      </w:r>
      <w:del w:id="77" w:author="Keyser, Freya" w:date="2021-04-21T08:57:00Z">
        <w:r w:rsidDel="00751B5F">
          <w:delText xml:space="preserve">more </w:delText>
        </w:r>
      </w:del>
      <w:ins w:id="78" w:author="Keyser, Freya" w:date="2021-04-21T08:57:00Z">
        <w:r w:rsidR="00751B5F">
          <w:t xml:space="preserve">increasingly </w:t>
        </w:r>
      </w:ins>
      <w:r>
        <w:t xml:space="preserve">dynamic models </w:t>
      </w:r>
      <w:del w:id="79" w:author="Keyser, Freya" w:date="2021-04-21T08:55:00Z">
        <w:r w:rsidDel="00751B5F">
          <w:delText xml:space="preserve">which </w:delText>
        </w:r>
      </w:del>
      <w:ins w:id="80" w:author="Keyser, Freya" w:date="2021-04-21T08:55:00Z">
        <w:r w:rsidR="00751B5F">
          <w:t xml:space="preserve">that </w:t>
        </w:r>
      </w:ins>
      <w:r>
        <w:t xml:space="preserve">can provide improved predictions </w:t>
      </w:r>
      <w:del w:id="81" w:author="Keyser, Freya" w:date="2021-04-21T08:57:00Z">
        <w:r w:rsidDel="00751B5F">
          <w:delText xml:space="preserve">and </w:delText>
        </w:r>
      </w:del>
      <w:ins w:id="82" w:author="Keyser, Freya" w:date="2021-04-21T08:57:00Z">
        <w:r w:rsidR="00751B5F">
          <w:t xml:space="preserve">by extracting additional information </w:t>
        </w:r>
      </w:ins>
      <w:del w:id="83" w:author="Keyser, Freya" w:date="2021-04-21T08:58:00Z">
        <w:r w:rsidDel="00751B5F">
          <w:delText>more completely utilize the information contained within</w:delText>
        </w:r>
      </w:del>
      <w:ins w:id="84" w:author="Keyser, Freya" w:date="2021-04-21T08:58:00Z">
        <w:r w:rsidR="00751B5F">
          <w:t>from</w:t>
        </w:r>
      </w:ins>
      <w:r>
        <w:t xml:space="preserve"> the data </w:t>
      </w:r>
      <w:commentRangeEnd w:id="68"/>
      <w:r w:rsidR="00751B5F">
        <w:rPr>
          <w:rStyle w:val="CommentReference"/>
        </w:rPr>
        <w:commentReference w:id="68"/>
      </w:r>
      <w:r>
        <w:t>(</w:t>
      </w:r>
      <w:hyperlink w:anchor="X45a9a89a24fb129f687a58ed5664036165a3520">
        <w:r>
          <w:rPr>
            <w:rStyle w:val="Hyperlink"/>
          </w:rPr>
          <w:t>Merow et al. 2011</w:t>
        </w:r>
      </w:hyperlink>
      <w:r>
        <w:t xml:space="preserve">; </w:t>
      </w:r>
      <w:hyperlink w:anchor="ref-thorsonJointDynamicSpecies2016">
        <w:r>
          <w:rPr>
            <w:rStyle w:val="Hyperlink"/>
          </w:rPr>
          <w:t>Thorson et al. 2016</w:t>
        </w:r>
      </w:hyperlink>
      <w:r>
        <w:t xml:space="preserve">; </w:t>
      </w:r>
      <w:hyperlink w:anchor="Xabec9d6aceacb92388cea5494eeb4ab54cbadb5">
        <w:r>
          <w:rPr>
            <w:rStyle w:val="Hyperlink"/>
          </w:rPr>
          <w:t>Martínez-Minaya et al. 2018</w:t>
        </w:r>
      </w:hyperlink>
      <w:r>
        <w:t xml:space="preserve">). </w:t>
      </w:r>
      <w:del w:id="85" w:author="Keyser, Freya" w:date="2021-04-28T16:48:00Z">
        <w:r w:rsidDel="00657857">
          <w:delText>The development of t</w:delText>
        </w:r>
      </w:del>
      <w:ins w:id="86" w:author="Keyser, Freya" w:date="2021-04-28T16:48:00Z">
        <w:r w:rsidR="00657857">
          <w:t>T</w:t>
        </w:r>
      </w:ins>
      <w:r>
        <w:t xml:space="preserve">hese new spatio-temporal SDM models </w:t>
      </w:r>
      <w:del w:id="87" w:author="Keyser, Freya" w:date="2021-04-28T16:48:00Z">
        <w:r w:rsidDel="00657857">
          <w:delText>have been</w:delText>
        </w:r>
      </w:del>
      <w:ins w:id="88" w:author="Keyser, Freya" w:date="2021-04-28T16:48:00Z">
        <w:r w:rsidR="00657857">
          <w:t>were</w:t>
        </w:r>
      </w:ins>
      <w:r>
        <w:t xml:space="preserve"> made possible by a number of recent statistical and computational advances such as the implementation of the Laplace approximation (LA), Automatic Differentiation (AD), Stochastic Partial Differential Equations (SPDE), and </w:t>
      </w:r>
      <w:r>
        <w:lastRenderedPageBreak/>
        <w:t>Gaussian Markov Random Fields (GMRFs) in commonly used programming languages (</w:t>
      </w:r>
      <w:hyperlink w:anchor="X9fda6dcb8957dc3010b781e0e341d7ffc02749b">
        <w:r>
          <w:rPr>
            <w:rStyle w:val="Hyperlink"/>
          </w:rPr>
          <w:t>Kristensen et al. 2016</w:t>
        </w:r>
      </w:hyperlink>
      <w:r>
        <w:t xml:space="preserve">; </w:t>
      </w:r>
      <w:hyperlink w:anchor="ref-rueBayesianComputingINLA2016">
        <w:r>
          <w:rPr>
            <w:rStyle w:val="Hyperlink"/>
          </w:rPr>
          <w:t>Rue et al. 2016</w:t>
        </w:r>
      </w:hyperlink>
      <w:r>
        <w:t xml:space="preserve">; </w:t>
      </w:r>
      <w:hyperlink w:anchor="ref-thorsonGuidanceDecisionsUsing2019">
        <w:r>
          <w:rPr>
            <w:rStyle w:val="Hyperlink"/>
          </w:rPr>
          <w:t>Thorson 2019</w:t>
        </w:r>
      </w:hyperlink>
      <w:r>
        <w:t>). The complex spatio-temporal analytical problems associated with these advanced SDM models can now be solved in a fraction of the time required by traditional methods.</w:t>
      </w:r>
    </w:p>
    <w:p w14:paraId="333D6576" w14:textId="77777777" w:rsidR="00CE33E1" w:rsidRDefault="00FB32B8">
      <w:pPr>
        <w:pStyle w:val="Heading3"/>
      </w:pPr>
      <w:bookmarkStart w:id="89" w:name="georges-bank"/>
      <w:r>
        <w:t>Georges Bank</w:t>
      </w:r>
    </w:p>
    <w:p w14:paraId="556A2A1F" w14:textId="77777777" w:rsidR="00CE33E1" w:rsidRDefault="00B70331">
      <w:pPr>
        <w:pStyle w:val="FirstParagraph"/>
      </w:pPr>
      <w:ins w:id="90" w:author="Keyser, Freya" w:date="2021-04-21T09:15:00Z">
        <w:r>
          <w:t xml:space="preserve">For centuries, </w:t>
        </w:r>
      </w:ins>
      <w:r w:rsidR="00FB32B8">
        <w:t xml:space="preserve">Georges Bank (GB) </w:t>
      </w:r>
      <w:ins w:id="91" w:author="Keyser, Freya" w:date="2021-04-21T09:15:00Z">
        <w:r>
          <w:t>has been</w:t>
        </w:r>
        <w:r w:rsidR="0093441F">
          <w:t xml:space="preserve"> home to a wealth of natural resources including </w:t>
        </w:r>
      </w:ins>
      <w:del w:id="92" w:author="Keyser, Freya" w:date="2021-04-21T09:15:00Z">
        <w:r w:rsidR="00FB32B8" w:rsidDel="0093441F">
          <w:delText xml:space="preserve">has been home to </w:delText>
        </w:r>
      </w:del>
      <w:r w:rsidR="00FB32B8">
        <w:t xml:space="preserve">some of the most productive fisheries in the world </w:t>
      </w:r>
      <w:del w:id="93" w:author="Keyser, Freya" w:date="2021-04-21T09:20:00Z">
        <w:r w:rsidR="00FB32B8" w:rsidDel="00B70331">
          <w:delText xml:space="preserve">for centuries and </w:delText>
        </w:r>
      </w:del>
      <w:del w:id="94" w:author="Keyser, Freya" w:date="2021-04-21T09:15:00Z">
        <w:r w:rsidR="00FB32B8" w:rsidDel="0093441F">
          <w:delText xml:space="preserve">is home to a wealth of natural resources </w:delText>
        </w:r>
      </w:del>
      <w:r w:rsidR="00FB32B8">
        <w:t>(</w:t>
      </w:r>
      <w:hyperlink w:anchor="ref-backusGeorgesBank1987">
        <w:r w:rsidR="00FB32B8">
          <w:rPr>
            <w:rStyle w:val="Hyperlink"/>
          </w:rPr>
          <w:t>Backus and Bourne 1987</w:t>
        </w:r>
      </w:hyperlink>
      <w:r w:rsidR="00FB32B8">
        <w:t>). In the 1960s and 1970s</w:t>
      </w:r>
      <w:ins w:id="95" w:author="Keyser, Freya" w:date="2021-04-21T09:20:00Z">
        <w:r>
          <w:t>,</w:t>
        </w:r>
      </w:ins>
      <w:r w:rsidR="00FB32B8">
        <w:t xml:space="preserve"> numerous countries </w:t>
      </w:r>
      <w:del w:id="96" w:author="Keyser, Freya" w:date="2021-04-21T09:20:00Z">
        <w:r w:rsidR="00FB32B8" w:rsidDel="00B70331">
          <w:delText xml:space="preserve">had </w:delText>
        </w:r>
      </w:del>
      <w:ins w:id="97" w:author="Keyser, Freya" w:date="2021-04-21T09:20:00Z">
        <w:r>
          <w:t xml:space="preserve">conducted </w:t>
        </w:r>
      </w:ins>
      <w:r w:rsidR="00FB32B8">
        <w:t xml:space="preserve">large unsustainable fisheries in the region, but with the </w:t>
      </w:r>
      <w:commentRangeStart w:id="98"/>
      <w:r w:rsidR="00FB32B8">
        <w:t xml:space="preserve">expansion of territorial seas to 200 </w:t>
      </w:r>
      <w:commentRangeEnd w:id="98"/>
      <w:r>
        <w:rPr>
          <w:rStyle w:val="CommentReference"/>
        </w:rPr>
        <w:commentReference w:id="98"/>
      </w:r>
      <w:r w:rsidR="00FB32B8">
        <w:t>miles offshore in 1977, control of resource exploitation (e.g. fisheries) on GB fell under the jurisdiction of the United States (U.S.) and Canada (</w:t>
      </w:r>
      <w:hyperlink w:anchor="ref-hallidayNorthAtlanticFishery1996">
        <w:r w:rsidR="00FB32B8">
          <w:rPr>
            <w:rStyle w:val="Hyperlink"/>
          </w:rPr>
          <w:t>Halliday and Pinhorn 1996</w:t>
        </w:r>
      </w:hyperlink>
      <w:r w:rsidR="00FB32B8">
        <w:t xml:space="preserve">; </w:t>
      </w:r>
      <w:hyperlink w:anchor="X9dcf4e425aa95c463211f653a869c9b38811d83">
        <w:r w:rsidR="00FB32B8">
          <w:rPr>
            <w:rStyle w:val="Hyperlink"/>
          </w:rPr>
          <w:t>Anderson 1997</w:t>
        </w:r>
      </w:hyperlink>
      <w:r w:rsidR="00FB32B8">
        <w:t>).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14:paraId="64DEC153" w14:textId="38D98061" w:rsidR="00CE33E1" w:rsidRDefault="00FB32B8">
      <w:pPr>
        <w:pStyle w:val="BodyText"/>
      </w:pPr>
      <w:r>
        <w:t xml:space="preserve">Historically, </w:t>
      </w:r>
      <w:del w:id="99" w:author="Keyser, Freya" w:date="2021-04-21T12:32:00Z">
        <w:r w:rsidDel="00AC41F8">
          <w:delText xml:space="preserve">GB supported </w:delText>
        </w:r>
      </w:del>
      <w:r>
        <w:t xml:space="preserve">substantial groundfish fisheries </w:t>
      </w:r>
      <w:ins w:id="100" w:author="Keyser, Freya" w:date="2021-04-21T12:32:00Z">
        <w:r w:rsidR="00AC41F8">
          <w:t xml:space="preserve">occurred on GB, </w:t>
        </w:r>
      </w:ins>
      <w:r>
        <w:t>including Atlantic Cod (</w:t>
      </w:r>
      <w:r>
        <w:rPr>
          <w:i/>
        </w:rPr>
        <w:t>Gadus morhua</w:t>
      </w:r>
      <w:r>
        <w:t>), Atlantic Haddock (</w:t>
      </w:r>
      <w:r>
        <w:rPr>
          <w:i/>
        </w:rPr>
        <w:t>Melanogrammus aeglefinus</w:t>
      </w:r>
      <w:r>
        <w:t>), Yellowtail Flounder (</w:t>
      </w:r>
      <w:r>
        <w:rPr>
          <w:i/>
        </w:rPr>
        <w:t>Limanda ferruginea</w:t>
      </w:r>
      <w:r>
        <w:t>) and numerous other species (</w:t>
      </w:r>
      <w:hyperlink w:anchor="X9dcf4e425aa95c463211f653a869c9b38811d83">
        <w:r>
          <w:rPr>
            <w:rStyle w:val="Hyperlink"/>
          </w:rPr>
          <w:t>Anderson 1997</w:t>
        </w:r>
      </w:hyperlink>
      <w:r>
        <w:t>). As observed throughout the northwest Atlantic, the biomass of Atlantic Cod on GB declined significantly in the early 1990s and there has been little evidence for recovery of this stock since this collapse (</w:t>
      </w:r>
      <w:hyperlink w:anchor="Xa28c9ea88c31816fdf689427086ec96ae0e79fd">
        <w:r>
          <w:rPr>
            <w:rStyle w:val="Hyperlink"/>
          </w:rPr>
          <w:t>Andrushchenko et al. 2018</w:t>
        </w:r>
      </w:hyperlink>
      <w:r>
        <w:t>).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 (</w:t>
      </w:r>
      <w:hyperlink w:anchor="ref-legaultStockAssessmentGeorges2018">
        <w:r>
          <w:rPr>
            <w:rStyle w:val="Hyperlink"/>
          </w:rPr>
          <w:t>Legault and McCurdy 2018</w:t>
        </w:r>
      </w:hyperlink>
      <w:r>
        <w:t>). While the biomass of Atlantic Cod and Yellowtail Flounder remains low, both Atlantic Haddock and Sea Scallop (</w:t>
      </w:r>
      <w:r>
        <w:rPr>
          <w:i/>
        </w:rPr>
        <w:t>Placopecten magellanicus</w:t>
      </w:r>
      <w:r>
        <w:t xml:space="preserve">), the latter being one of the most lucrative fisheries on GB over the last two decades, have experienced </w:t>
      </w:r>
      <w:commentRangeStart w:id="101"/>
      <w:r>
        <w:t xml:space="preserve">unprecedented productivity </w:t>
      </w:r>
      <w:commentRangeEnd w:id="101"/>
      <w:r w:rsidR="00D369B6">
        <w:rPr>
          <w:rStyle w:val="CommentReference"/>
        </w:rPr>
        <w:commentReference w:id="101"/>
      </w:r>
      <w:r>
        <w:t>during this time (</w:t>
      </w:r>
      <w:hyperlink w:anchor="ref-stokesburyEstimationSeaScallop2002">
        <w:r>
          <w:rPr>
            <w:rStyle w:val="Hyperlink"/>
          </w:rPr>
          <w:t>Stokesbury 2002</w:t>
        </w:r>
      </w:hyperlink>
      <w:r>
        <w:t xml:space="preserve">; </w:t>
      </w:r>
      <w:hyperlink w:anchor="ref-hartSplitNotSplit2013">
        <w:r>
          <w:rPr>
            <w:rStyle w:val="Hyperlink"/>
          </w:rPr>
          <w:t>Hart et al. 2013</w:t>
        </w:r>
      </w:hyperlink>
      <w:r>
        <w:t xml:space="preserve">; </w:t>
      </w:r>
      <w:hyperlink w:anchor="ref-dfoStockStatusUpdate2019a">
        <w:r>
          <w:rPr>
            <w:rStyle w:val="Hyperlink"/>
          </w:rPr>
          <w:t>DFO 2019</w:t>
        </w:r>
      </w:hyperlink>
      <w:r>
        <w:t xml:space="preserve">; </w:t>
      </w:r>
      <w:hyperlink w:anchor="ref-finleyAssessmentHaddockEastern2019">
        <w:r>
          <w:rPr>
            <w:rStyle w:val="Hyperlink"/>
          </w:rPr>
          <w:t>Finley et al. 2019</w:t>
        </w:r>
      </w:hyperlink>
      <w:r>
        <w:t>).</w:t>
      </w:r>
    </w:p>
    <w:p w14:paraId="50AB73BA" w14:textId="080E8889" w:rsidR="00CE33E1" w:rsidRDefault="00FB32B8">
      <w:pPr>
        <w:pStyle w:val="BodyText"/>
      </w:pPr>
      <w:r>
        <w:t xml:space="preserve">Here we use a recently developed statistical framework [R-INLA; </w:t>
      </w:r>
      <w:hyperlink w:anchor="ref-lindgrenBayesianSpatialModelling2015">
        <w:r>
          <w:rPr>
            <w:rStyle w:val="Hyperlink"/>
          </w:rPr>
          <w:t>Lindgren and Rue</w:t>
        </w:r>
      </w:hyperlink>
      <w:r>
        <w:t xml:space="preserve"> (</w:t>
      </w:r>
      <w:hyperlink w:anchor="ref-lindgrenBayesianSpatialModelling2015">
        <w:r>
          <w:rPr>
            <w:rStyle w:val="Hyperlink"/>
          </w:rPr>
          <w:t>2015</w:t>
        </w:r>
      </w:hyperlink>
      <w:r>
        <w:t xml:space="preserve">); </w:t>
      </w:r>
      <w:hyperlink w:anchor="ref-rueBayesianComputingINLA2016">
        <w:r>
          <w:rPr>
            <w:rStyle w:val="Hyperlink"/>
          </w:rPr>
          <w:t>Rue et al.</w:t>
        </w:r>
      </w:hyperlink>
      <w:r>
        <w:t xml:space="preserve"> (</w:t>
      </w:r>
      <w:hyperlink w:anchor="ref-rueBayesianComputingINLA2016">
        <w:r>
          <w:rPr>
            <w:rStyle w:val="Hyperlink"/>
          </w:rPr>
          <w:t>2016</w:t>
        </w:r>
      </w:hyperlink>
      <w:r>
        <w:t xml:space="preserve">); </w:t>
      </w:r>
      <w:hyperlink w:anchor="ref-bakkaSpatialModellingRINLA2018">
        <w:r>
          <w:rPr>
            <w:rStyle w:val="Hyperlink"/>
          </w:rPr>
          <w:t>Bakka et al.</w:t>
        </w:r>
      </w:hyperlink>
      <w:r>
        <w:t xml:space="preserve"> (</w:t>
      </w:r>
      <w:hyperlink w:anchor="ref-bakkaSpatialModellingRINLA2018">
        <w:r>
          <w:rPr>
            <w:rStyle w:val="Hyperlink"/>
          </w:rPr>
          <w:t>2018</w:t>
        </w:r>
      </w:hyperlink>
      <w:r>
        <w:t xml:space="preserve">)] to develop spatio-temporal species distribution models for two depleted groundfish stocks on GB (Atlantic Cod and Yellowtail Flounder). Our objectives were to use data from </w:t>
      </w:r>
      <w:ins w:id="102" w:author="Keyser, Freya" w:date="2021-04-21T16:50:00Z">
        <w:r w:rsidR="004A622B">
          <w:t>three</w:t>
        </w:r>
      </w:ins>
      <w:del w:id="103" w:author="Keyser, Freya" w:date="2021-04-21T16:50:00Z">
        <w:r w:rsidDel="004A622B">
          <w:delText>3</w:delText>
        </w:r>
      </w:del>
      <w:r>
        <w:t xml:space="preserve"> groundfish surveys in the region to; 1) develop temporally variable species distribution models for these two species and explore whether these distributions were influenced by a suite of static environmental layers, 2) identify any long-term shifts in the distribution of these stocks, 3) identify any seasonal changes in the SDMs using survey data collected in the winter, spring and fall, and 4) use the SDMs to quantify any observed shifts in core area within Canadian and U.S. waters.</w:t>
      </w:r>
    </w:p>
    <w:p w14:paraId="5C8399F5" w14:textId="77777777" w:rsidR="00CE33E1" w:rsidRDefault="00FB32B8">
      <w:pPr>
        <w:pStyle w:val="Heading1"/>
      </w:pPr>
      <w:bookmarkStart w:id="104" w:name="ref-methods"/>
      <w:bookmarkEnd w:id="18"/>
      <w:bookmarkEnd w:id="89"/>
      <w:r>
        <w:lastRenderedPageBreak/>
        <w:t>Methods</w:t>
      </w:r>
    </w:p>
    <w:p w14:paraId="3FB641B7" w14:textId="77777777" w:rsidR="00CE33E1" w:rsidRDefault="00FB32B8">
      <w:pPr>
        <w:pStyle w:val="Heading2"/>
      </w:pPr>
      <w:bookmarkStart w:id="105" w:name="study-area"/>
      <w:r>
        <w:t>Study area</w:t>
      </w:r>
    </w:p>
    <w:p w14:paraId="4E03F108" w14:textId="77777777" w:rsidR="00CE33E1" w:rsidRDefault="00FB32B8">
      <w:pPr>
        <w:pStyle w:val="FirstParagraph"/>
      </w:pPr>
      <w:r>
        <w:t>Georges Bank, located in the northwest Atlantic straddling the U.S.-Canada maritime border, is a 3-150 m deep plateau that covers approximately 40,000 km</w:t>
      </w:r>
      <w:r>
        <w:rPr>
          <w:vertAlign w:val="superscript"/>
        </w:rPr>
        <w:t>2</w:t>
      </w:r>
      <w:r>
        <w:t xml:space="preserve"> and is characterized by high primary productivity, and historically high fish abundance (</w:t>
      </w:r>
      <w:hyperlink w:anchor="X4c25c5b716c4c78232b55f3f643ffb200fd9483">
        <w:r>
          <w:rPr>
            <w:rStyle w:val="Hyperlink"/>
          </w:rPr>
          <w:t>Townsend and Pettigrew 1997</w:t>
        </w:r>
      </w:hyperlink>
      <w:r>
        <w:t>). It is an eroding bank with no sediment recharge and covered with coarse gravel and sand that provides habitat for many species (</w:t>
      </w:r>
      <w:hyperlink w:anchor="ref-valentineSeaFloorEnvironment1991">
        <w:r>
          <w:rPr>
            <w:rStyle w:val="Hyperlink"/>
          </w:rPr>
          <w:t>Valentine and Lough 1991</w:t>
        </w:r>
      </w:hyperlink>
      <w:r>
        <w:t>). Since the establishment of the ICJ decision in 1984, the Canadian and U.S. portions of GB have been largely managed separately by the two countries, though some collaborative management exists (Figure 1).</w:t>
      </w:r>
    </w:p>
    <w:p w14:paraId="08429ACC" w14:textId="77777777" w:rsidR="00CE33E1" w:rsidRDefault="00FB32B8">
      <w:pPr>
        <w:pStyle w:val="Heading2"/>
      </w:pPr>
      <w:bookmarkStart w:id="106" w:name="data"/>
      <w:bookmarkEnd w:id="105"/>
      <w:r>
        <w:t>Data</w:t>
      </w:r>
    </w:p>
    <w:p w14:paraId="7E39443F" w14:textId="77777777" w:rsidR="00CE33E1" w:rsidRDefault="00FB32B8">
      <w:pPr>
        <w:pStyle w:val="FirstParagraph"/>
      </w:pPr>
      <w:r>
        <w:t>Survey data were obtained from the Fisheries and Oceans Canada (DFO) “</w:t>
      </w:r>
      <w:r>
        <w:rPr>
          <w:i/>
        </w:rPr>
        <w:t>Winter</w:t>
      </w:r>
      <w:r>
        <w:t>” Research Vessel (RV) survey from 1987-2019 and the National Marine Fisheries Service (NMFS) “</w:t>
      </w:r>
      <w:r>
        <w:rPr>
          <w:i/>
        </w:rPr>
        <w:t>Spring</w:t>
      </w:r>
      <w:r>
        <w:t>” and “</w:t>
      </w:r>
      <w:r>
        <w:rPr>
          <w:i/>
        </w:rPr>
        <w:t>Fall</w:t>
      </w:r>
      <w:r>
        <w:t xml:space="preserve">” groundfish surveys from 1972-2019. The Winter survey on GB typically occurs in February and early March, the Spring survey typically occurs in April and May, while the Fall survey generally takes place between September and November. For all surveys only tows deemed </w:t>
      </w:r>
      <w:r>
        <w:rPr>
          <w:i/>
        </w:rPr>
        <w:t>successful</w:t>
      </w:r>
      <w:r>
        <w:t xml:space="preserve"> (Class 1 data) were used in this analysis. This resulted in 2590 tows from the Winter survey, 2393 tows from the Spring survey, and 2506 tows from the Fall survey.</w:t>
      </w:r>
    </w:p>
    <w:p w14:paraId="75FC114E" w14:textId="77777777" w:rsidR="00CE33E1" w:rsidRDefault="00FB32B8">
      <w:pPr>
        <w:pStyle w:val="Heading2"/>
      </w:pPr>
      <w:bookmarkStart w:id="107" w:name="environmental-covariates"/>
      <w:bookmarkEnd w:id="106"/>
      <w:r>
        <w:t>Environmental covariates</w:t>
      </w:r>
    </w:p>
    <w:p w14:paraId="6230D73E" w14:textId="77777777" w:rsidR="00CE33E1" w:rsidRDefault="00FB32B8">
      <w:pPr>
        <w:pStyle w:val="FirstParagraph"/>
      </w:pPr>
      <w:r>
        <w:t>A suite of 22 spatial environmental and oceanographic datasets were obtained for this analysis (Table 1). To eliminate redundant variables, Variance Inflation Factors (VIFs) were calculated for all variables and any variables with VIF scores &gt; 3 were removed. This procedure was repeated until no variables remained with a VIF score &gt; 3 (</w:t>
      </w:r>
      <w:hyperlink w:anchor="ref-zuurProtocolDataExploration2010">
        <w:r>
          <w:rPr>
            <w:rStyle w:val="Hyperlink"/>
          </w:rPr>
          <w:t>Zuur et al. 2010</w:t>
        </w:r>
      </w:hyperlink>
      <w:r>
        <w:t>). A Principal Component Analysis (PCA) was undertaken using the data from the associated station locations for each survey with variables excluded from the PCA if they showed no evidence for correlation with other variables or if they had very non-linear correlation patterns (Table 1). The top 4 PCA components, accounting for at least 80% of the variability in the data for a given survey, were retained and included as covariates for the models in addition to the retained environmental covariates (See Supplemental Figure 12).</w:t>
      </w:r>
    </w:p>
    <w:p w14:paraId="06BE53BF" w14:textId="77777777" w:rsidR="00CE33E1" w:rsidRDefault="00FB32B8">
      <w:pPr>
        <w:pStyle w:val="Heading2"/>
      </w:pPr>
      <w:bookmarkStart w:id="108" w:name="statistical-analysis"/>
      <w:bookmarkEnd w:id="107"/>
      <w:r>
        <w:t>Statistical Analysis</w:t>
      </w:r>
    </w:p>
    <w:p w14:paraId="4E9F8148" w14:textId="77777777" w:rsidR="00CE33E1" w:rsidRDefault="00FB32B8">
      <w:pPr>
        <w:pStyle w:val="FirstParagraph"/>
      </w:pPr>
      <w:r>
        <w:t>A Bayesian hierarchical methodology was implemented using the INLA approach available within the R Statistical Programming software R-INLA (</w:t>
      </w:r>
      <w:hyperlink w:anchor="ref-lindgrenBayesianSpatialModelling2015">
        <w:r>
          <w:rPr>
            <w:rStyle w:val="Hyperlink"/>
          </w:rPr>
          <w:t>Lindgren and Rue 2015</w:t>
        </w:r>
      </w:hyperlink>
      <w:r>
        <w:t xml:space="preserve">; </w:t>
      </w:r>
      <w:hyperlink w:anchor="ref-bakkaSpatialModellingRINLA2018">
        <w:r>
          <w:rPr>
            <w:rStyle w:val="Hyperlink"/>
          </w:rPr>
          <w:t>Bakka et al. 2018</w:t>
        </w:r>
      </w:hyperlink>
      <w:r>
        <w:t xml:space="preserve">; </w:t>
      </w:r>
      <w:hyperlink w:anchor="X7b3c79bfb7654af1f4b03dba64dad1a6765c972">
        <w:r>
          <w:rPr>
            <w:rStyle w:val="Hyperlink"/>
          </w:rPr>
          <w:t>R Core Team 2020</w:t>
        </w:r>
      </w:hyperlink>
      <w:r>
        <w:t xml:space="preserve">). In recent years, R-INLA has seen a rapid increase in use to model species distributions in both the terrestrial and marine realms (e.g. </w:t>
      </w:r>
      <w:hyperlink w:anchor="Xe9d296218d103c3c5bffdb854fbe5e4b1995af3">
        <w:r w:rsidRPr="000D14BD">
          <w:rPr>
            <w:rStyle w:val="Hyperlink"/>
            <w:lang w:val="fr-FR"/>
          </w:rPr>
          <w:t>Cosandey-Godin et al. 2015</w:t>
        </w:r>
      </w:hyperlink>
      <w:r w:rsidRPr="000D14BD">
        <w:rPr>
          <w:lang w:val="fr-FR"/>
        </w:rPr>
        <w:t xml:space="preserve">; </w:t>
      </w:r>
      <w:r w:rsidR="00280B1E">
        <w:fldChar w:fldCharType="begin"/>
      </w:r>
      <w:r w:rsidR="00280B1E" w:rsidRPr="00280B1E">
        <w:rPr>
          <w:lang w:val="fr-FR"/>
          <w:rPrChange w:id="109" w:author="Keyser, Freya" w:date="2021-04-22T08:33:00Z">
            <w:rPr/>
          </w:rPrChange>
        </w:rPr>
        <w:instrText xml:space="preserve"> HYPERLINK \l "ref-leachModellingInfluenceBiotic2016" \h </w:instrText>
      </w:r>
      <w:r w:rsidR="00280B1E">
        <w:fldChar w:fldCharType="separate"/>
      </w:r>
      <w:r w:rsidRPr="000D14BD">
        <w:rPr>
          <w:rStyle w:val="Hyperlink"/>
          <w:lang w:val="fr-FR"/>
        </w:rPr>
        <w:t>Leach et al. 2016</w:t>
      </w:r>
      <w:r w:rsidR="00280B1E">
        <w:rPr>
          <w:rStyle w:val="Hyperlink"/>
          <w:lang w:val="fr-FR"/>
        </w:rPr>
        <w:fldChar w:fldCharType="end"/>
      </w:r>
      <w:r w:rsidRPr="000D14BD">
        <w:rPr>
          <w:lang w:val="fr-FR"/>
        </w:rPr>
        <w:t xml:space="preserve">; </w:t>
      </w:r>
      <w:r w:rsidR="00280B1E">
        <w:fldChar w:fldCharType="begin"/>
      </w:r>
      <w:r w:rsidR="00280B1E" w:rsidRPr="00280B1E">
        <w:rPr>
          <w:lang w:val="fr-FR"/>
          <w:rPrChange w:id="110" w:author="Keyser, Freya" w:date="2021-04-22T08:33:00Z">
            <w:rPr/>
          </w:rPrChange>
        </w:rPr>
        <w:instrText xml:space="preserve"> HYPERLINK \l "Xc9ea2e3c9697e3a1aafde395ff6558a2222db6f" \h </w:instrText>
      </w:r>
      <w:r w:rsidR="00280B1E">
        <w:fldChar w:fldCharType="separate"/>
      </w:r>
      <w:r w:rsidRPr="000D14BD">
        <w:rPr>
          <w:rStyle w:val="Hyperlink"/>
          <w:lang w:val="fr-FR"/>
        </w:rPr>
        <w:t>Boudreau et al. 2017</w:t>
      </w:r>
      <w:r w:rsidR="00280B1E">
        <w:rPr>
          <w:rStyle w:val="Hyperlink"/>
          <w:lang w:val="fr-FR"/>
        </w:rPr>
        <w:fldChar w:fldCharType="end"/>
      </w:r>
      <w:r w:rsidRPr="000D14BD">
        <w:rPr>
          <w:lang w:val="fr-FR"/>
        </w:rPr>
        <w:t xml:space="preserve">). </w:t>
      </w:r>
      <w:r>
        <w:t>This methodology solves stochastic partial differential equations on a spatial triangulated mesh; the mesh is typically based on the available data (</w:t>
      </w:r>
      <w:hyperlink w:anchor="ref-rueBayesianComputingINLA2016">
        <w:r>
          <w:rPr>
            <w:rStyle w:val="Hyperlink"/>
          </w:rPr>
          <w:t>Rue et al. 2016</w:t>
        </w:r>
      </w:hyperlink>
      <w:r>
        <w:t xml:space="preserve">). The mesh used in this study included 6610 vertices and was extended beyond the boundaries of the data to avoid edge effects (Figure 2). Default </w:t>
      </w:r>
      <w:r>
        <w:lastRenderedPageBreak/>
        <w:t>priors were used for the analysis, except for the range and standard deviation hyperparameters used to generate the random fields, which were Penalized Complexity (PC) priors (</w:t>
      </w:r>
      <w:hyperlink w:anchor="ref-zuurBeginnerGuideSpatial2017">
        <w:r>
          <w:rPr>
            <w:rStyle w:val="Hyperlink"/>
          </w:rPr>
          <w:t>Zuur et al. 2017</w:t>
        </w:r>
      </w:hyperlink>
      <w:r>
        <w:t xml:space="preserve">; </w:t>
      </w:r>
      <w:hyperlink w:anchor="ref-fuglstadConstructingPriorsThat2019">
        <w:r>
          <w:rPr>
            <w:rStyle w:val="Hyperlink"/>
          </w:rPr>
          <w:t>Fuglstad et al. 2019</w:t>
        </w:r>
      </w:hyperlink>
      <w:r>
        <w:t>). The range PC prior had a median of 50 km with a probability of 0.05 that the range was smaller than 50 km. The standard deviation of the PC prior had a median of 0.5 with a probability of 0.05 that the marginal standard deviation was larger than 0.5.</w:t>
      </w:r>
    </w:p>
    <w:p w14:paraId="582F7827" w14:textId="77777777" w:rsidR="00CE33E1" w:rsidRDefault="00FB32B8">
      <w:pPr>
        <w:pStyle w:val="BodyText"/>
      </w:pPr>
      <w:r>
        <w:t>For the INLA models, survey data up to 2016 were used (</w:t>
      </w:r>
      <w:r>
        <w:rPr>
          <w:i/>
        </w:rPr>
        <w:t>Winter</w:t>
      </w:r>
      <w:r>
        <w:t xml:space="preserve"> survey from 1987-2016, </w:t>
      </w:r>
      <w:r>
        <w:rPr>
          <w:i/>
        </w:rPr>
        <w:t>Spring</w:t>
      </w:r>
      <w:r>
        <w:t xml:space="preserve"> and </w:t>
      </w:r>
      <w:r>
        <w:rPr>
          <w:i/>
        </w:rPr>
        <w:t>Fall</w:t>
      </w:r>
      <w:r>
        <w:t xml:space="preserve"> surveys from 1972-2016). Survey data from 2017-2019 were excluded from the main analysis and used only as a testing dataset. For all analyses, the response variable was the probability of the survey detecting the stock of interest (Occurrence Probability, </w:t>
      </w:r>
      <m:oMath>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oMath>
      <w:r>
        <w:t xml:space="preserve">) and a </w:t>
      </w:r>
      <w:r>
        <w:rPr>
          <w:i/>
        </w:rPr>
        <w:t>Bernoulli</w:t>
      </w:r>
      <w:r>
        <w:t xml:space="preserve"> GLM was utilized within R-INLA. Cells with an estimated OP </w:t>
      </w:r>
      <m:oMath>
        <m:r>
          <w:rPr>
            <w:rFonts w:ascii="Cambria Math" w:hAnsi="Cambria Math"/>
          </w:rPr>
          <m:t>≥</m:t>
        </m:r>
      </m:oMath>
      <w:r>
        <w:t xml:space="preserve"> 0.75 were considered the </w:t>
      </w:r>
      <w:r>
        <w:rPr>
          <w:i/>
        </w:rPr>
        <w:t>core area</w:t>
      </w:r>
      <w:r>
        <w:t xml:space="preserve">. A dashboard has been developed that can be used to explore the effect of defining different OPs as </w:t>
      </w:r>
      <w:r>
        <w:rPr>
          <w:i/>
        </w:rPr>
        <w:t>core area</w:t>
      </w:r>
      <w:r>
        <w:t xml:space="preserve"> and is available at </w:t>
      </w:r>
      <w:hyperlink r:id="rId9">
        <w:r>
          <w:rPr>
            <w:rStyle w:val="Hyperlink"/>
          </w:rPr>
          <w:t>https://github.com/Dave-Keith/Paper_2_SDMs/tree/master/Dashboard</w:t>
        </w:r>
      </w:hyperlink>
      <w:r>
        <w:t>.</w:t>
      </w:r>
    </w:p>
    <w:p w14:paraId="30215792" w14:textId="77777777" w:rsidR="00CE33E1" w:rsidRDefault="00FB32B8">
      <w:pPr>
        <w:pStyle w:val="BodyText"/>
      </w:pPr>
      <m:oMathPara>
        <m:oMathParaPr>
          <m:jc m:val="center"/>
        </m:oMathParaPr>
        <m:oMath>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∼Bernoulli(</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m:t>
          </m:r>
        </m:oMath>
      </m:oMathPara>
    </w:p>
    <w:p w14:paraId="0A2948FE" w14:textId="77777777" w:rsidR="00CE33E1" w:rsidRDefault="001452E0">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  and  var(O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m:t>
                </m:r>
              </m:e>
            </m:mr>
          </m:m>
        </m:oMath>
      </m:oMathPara>
    </w:p>
    <w:p w14:paraId="6CE200A7" w14:textId="77777777" w:rsidR="00CE33E1" w:rsidRDefault="00FB32B8">
      <w:pPr>
        <w:pStyle w:val="FirstParagraph"/>
      </w:pPr>
      <m:oMathPara>
        <m:oMathParaPr>
          <m:jc m:val="center"/>
        </m:oMathParaPr>
        <m:oMath>
          <m:r>
            <w:rPr>
              <w:rFonts w:ascii="Cambria Math" w:hAnsi="Cambria Math"/>
            </w:rPr>
            <m:t>logit(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)=α+f(Co</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it</m:t>
              </m:r>
            </m:sub>
          </m:sSub>
        </m:oMath>
      </m:oMathPara>
    </w:p>
    <w:p w14:paraId="353FF257" w14:textId="77777777" w:rsidR="00CE33E1" w:rsidRDefault="001452E0">
      <w:pPr>
        <w:pStyle w:val="FirstParagraph"/>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it</m:t>
              </m:r>
            </m:sub>
          </m:sSub>
          <m:r>
            <w:rPr>
              <w:rFonts w:ascii="Cambria Math" w:hAnsi="Cambria Math"/>
            </w:rPr>
            <m:t>∼GMRF(0,Σ)</m:t>
          </m:r>
        </m:oMath>
      </m:oMathPara>
    </w:p>
    <w:p w14:paraId="7140CE31" w14:textId="77777777" w:rsidR="00CE33E1" w:rsidRDefault="00FB32B8">
      <w:pPr>
        <w:pStyle w:val="FirstParagraph"/>
      </w:pPr>
      <w:r>
        <w:t xml:space="preserve">Each variable retained after the VIF analysis, along with each of the 4 PCA components, was added to the model individually. All continuous covariates were modelled using the INLA random walk </w:t>
      </w:r>
      <m:oMath>
        <m:r>
          <w:rPr>
            <w:rFonts w:ascii="Cambria Math" w:hAnsi="Cambria Math"/>
          </w:rPr>
          <m:t>'rw2'</m:t>
        </m:r>
      </m:oMath>
      <w:r>
        <w:t xml:space="preserve"> smoother, which allows for non-linear relationships between the response and each covariate (</w:t>
      </w:r>
      <w:hyperlink w:anchor="ref-zuurBeginnerGuideSpatial2017">
        <w:r>
          <w:rPr>
            <w:rStyle w:val="Hyperlink"/>
          </w:rPr>
          <w:t>Zuur et al. 2017</w:t>
        </w:r>
      </w:hyperlink>
      <w:r>
        <w:t xml:space="preserve">; </w:t>
      </w:r>
      <w:hyperlink w:anchor="ref-zuurBeginnerGuideSpatial2018">
        <w:r>
          <w:rPr>
            <w:rStyle w:val="Hyperlink"/>
          </w:rPr>
          <w:t>Zuur and Leno 2018</w:t>
        </w:r>
      </w:hyperlink>
      <w:r>
        <w:t xml:space="preserve">). The continuous covariates were centred at their mean value and scaled by their standard deviation. Covariates that were highly skewed (e.g. depth) were log transformed before being standardized. Due to low sample size of several of the levels the Sediment type (Sed ; data obtained from </w:t>
      </w:r>
      <w:hyperlink w:anchor="ref-mcmullen2014GISData2014">
        <w:r>
          <w:rPr>
            <w:rStyle w:val="Hyperlink"/>
          </w:rPr>
          <w:t>McMullen et al. 2014</w:t>
        </w:r>
      </w:hyperlink>
      <w:r>
        <w:t xml:space="preserve">) these infrequent categories were amalgamated into one factor level that was represented by an </w:t>
      </w:r>
      <w:r>
        <w:rPr>
          <w:i/>
        </w:rPr>
        <w:t>Other</w:t>
      </w:r>
      <w:r>
        <w:t xml:space="preserve"> term, resulting in three levels for the Sediment covariate(</w:t>
      </w:r>
      <w:r>
        <w:rPr>
          <w:i/>
        </w:rPr>
        <w:t>Other</w:t>
      </w:r>
      <w:r>
        <w:t xml:space="preserve">, </w:t>
      </w:r>
      <w:r>
        <w:rPr>
          <w:i/>
        </w:rPr>
        <w:t>Sand</w:t>
      </w:r>
      <w:r>
        <w:t xml:space="preserve">, and </w:t>
      </w:r>
      <w:r>
        <w:rPr>
          <w:i/>
        </w:rPr>
        <w:t>Gravel-Sand</w:t>
      </w:r>
      <w:r>
        <w:t xml:space="preserve">). Across the three surveys approximately 93% of the survey tows were on the </w:t>
      </w:r>
      <w:r>
        <w:rPr>
          <w:i/>
        </w:rPr>
        <w:t>Sand</w:t>
      </w:r>
      <w:r>
        <w:t xml:space="preserve"> or </w:t>
      </w:r>
      <w:r>
        <w:rPr>
          <w:i/>
        </w:rPr>
        <w:t>Gravel-Sand</w:t>
      </w:r>
      <w:r>
        <w:t xml:space="preserve"> bottoms and 7% were in the amalgamated </w:t>
      </w:r>
      <w:r>
        <w:rPr>
          <w:i/>
        </w:rPr>
        <w:t>Other</w:t>
      </w:r>
      <w:r>
        <w:t xml:space="preserve"> category.</w:t>
      </w:r>
    </w:p>
    <w:p w14:paraId="5E331ECB" w14:textId="77777777" w:rsidR="00CE33E1" w:rsidRDefault="00FB32B8">
      <w:pPr>
        <w:pStyle w:val="BodyText"/>
      </w:pPr>
      <w:r>
        <w:t>Four spatial random field (</w:t>
      </w:r>
      <m:oMath>
        <m:sSub>
          <m:sSubPr>
            <m:ctrlPr>
              <w:rPr>
                <w:rFonts w:ascii="Cambria Math" w:hAnsi="Cambria Math"/>
              </w:rPr>
            </m:ctrlPr>
          </m:sSubPr>
          <m:e>
            <m:r>
              <w:rPr>
                <w:rFonts w:ascii="Cambria Math" w:hAnsi="Cambria Math"/>
              </w:rPr>
              <m:t>u</m:t>
            </m:r>
          </m:e>
          <m:sub>
            <m:r>
              <w:rPr>
                <w:rFonts w:ascii="Cambria Math" w:hAnsi="Cambria Math"/>
              </w:rPr>
              <m:t>it</m:t>
            </m:r>
          </m:sub>
        </m:sSub>
      </m:oMath>
      <w:r>
        <w:t xml:space="preserve">) models with differing temporal components were compared for each stock and each survey, these were a) a static random field (t = 1), b) independent random fields every 10 years, c) independent random fields every 5 years, and d) and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w:t>
      </w:r>
      <w:r>
        <w:lastRenderedPageBreak/>
        <w:t xml:space="preserve">compared to models with multiple random fields and the results discussed here are largely limited to the comparison of the 10/5/3 year random fields. For brevity we refer to the results from each random field as an </w:t>
      </w:r>
      <w:r>
        <w:rPr>
          <w:i/>
        </w:rPr>
        <w:t>era</w:t>
      </w:r>
      <w:r>
        <w:t xml:space="preserve"> (e.g. the </w:t>
      </w:r>
      <w:r>
        <w:rPr>
          <w:i/>
        </w:rPr>
        <w:t>core area</w:t>
      </w:r>
      <w:r>
        <w:t xml:space="preserve"> estimated when using the 2012-2016 random field is the </w:t>
      </w:r>
      <w:r>
        <w:rPr>
          <w:i/>
        </w:rPr>
        <w:t>core area</w:t>
      </w:r>
      <w:r>
        <w:t xml:space="preserve"> during the 2012-2016 </w:t>
      </w:r>
      <w:r>
        <w:rPr>
          <w:i/>
        </w:rPr>
        <w:t>era</w:t>
      </w:r>
      <w:r>
        <w:t>).</w:t>
      </w:r>
    </w:p>
    <w:p w14:paraId="6A312849" w14:textId="77777777" w:rsidR="00CE33E1" w:rsidRDefault="00FB32B8">
      <w:pPr>
        <w:pStyle w:val="Heading3"/>
      </w:pPr>
      <w:bookmarkStart w:id="111" w:name="model-selection-overview"/>
      <w:r>
        <w:t>Model Selection Overview</w:t>
      </w:r>
    </w:p>
    <w:p w14:paraId="7AE370DA" w14:textId="565133A3" w:rsidR="00CE33E1" w:rsidRDefault="00FB32B8">
      <w:pPr>
        <w:pStyle w:val="FirstParagraph"/>
      </w:pPr>
      <w:r>
        <w:t>Stage 1 model selection for the different covariate models was undertaken using the static random field by adding individual covariates. For this first analysis, covariates were retained if low 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10">
        <w:r>
          <w:rPr>
            <w:rStyle w:val="Hyperlink"/>
          </w:rPr>
          <w:t>https://github.com/Dave-Keith/Paper_2_SDMs/tree/master/Dashboard</w:t>
        </w:r>
      </w:hyperlink>
      <w:r>
        <w:t>). For Atlantic Cod</w:t>
      </w:r>
      <w:ins w:id="112" w:author="Keyser, Freya" w:date="2021-04-21T17:03:00Z">
        <w:r w:rsidR="000D14BD">
          <w:t>,</w:t>
        </w:r>
      </w:ins>
      <w:r>
        <w:t xml:space="preserve"> this analysis identified depth (DEP) and the average sea surface temperature between 1997 and 2008 (SST) as having low WAIC scores in 2 of the 3 surveys (data obtained from </w:t>
      </w:r>
      <w:hyperlink w:anchor="X20eebb7ac45ec5aee52640a9653d539f6a5eeab">
        <w:r>
          <w:rPr>
            <w:rStyle w:val="Hyperlink"/>
          </w:rPr>
          <w:t>Greenlaw et al. 2010</w:t>
        </w:r>
      </w:hyperlink>
      <w:r>
        <w:t>). For Yellowtail Flounder, DEP was identified as an informative covariate in all 3 surveys. In addition, SED, and the average chlorophyll concentration between 1997 and 2008 (CHL) were retained based on their low WAIC scores in the Fall survey. Given the low number of informative covariates DEP, SST, and CHL were all retained for both species in Stage 2 of model selection. In Stage 2 of model selection, the variables were added pairwise (e.g. for Atlantic Cod</w:t>
      </w:r>
      <w:ins w:id="113" w:author="Keyser, Freya" w:date="2021-04-21T17:04:00Z">
        <w:r w:rsidR="000D14BD">
          <w:t>,</w:t>
        </w:r>
      </w:ins>
      <w:r>
        <w:t xml:space="preserve"> the models included SST + DEP, DEP + CHL, and SST + CHL) for both stocks and again compared using WAIC using the 10-year random fields. In Stage 3 of covariate model selection, models with 3 covariates were tested based on the Stage 2 results. For Atlantic Cod</w:t>
      </w:r>
      <w:ins w:id="114" w:author="Keyser, Freya" w:date="2021-04-21T17:04:00Z">
        <w:r w:rsidR="000D14BD">
          <w:t>,</w:t>
        </w:r>
      </w:ins>
      <w:r>
        <w:t xml:space="preserve">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14:paraId="026D5076" w14:textId="77777777" w:rsidR="00CE33E1" w:rsidRDefault="00FB32B8">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Note that for Yellowtail Flounder the Dep + SST + Sed covariate model was not run with the 10 year random field and the Dep + SST covariate model was not run using the 3-year random fields in all three seasons, thus there were no results to show for these </w:t>
      </w:r>
      <w:r>
        <w:rPr>
          <w:i/>
        </w:rPr>
        <w:t>potential</w:t>
      </w:r>
      <w:r>
        <w:t xml:space="preserve"> models. The key model selection results are provided in the supplement and the full results can be found in the dashboard. For Atlantic Cod the </w:t>
      </w:r>
      <w:r>
        <w:rPr>
          <w:i/>
        </w:rPr>
        <w:t>Full Model</w:t>
      </w:r>
      <w:r>
        <w:t xml:space="preserve"> chosen included additive </w:t>
      </w:r>
      <w:r>
        <w:rPr>
          <w:i/>
        </w:rPr>
        <w:t>Dep</w:t>
      </w:r>
      <w:r>
        <w:t xml:space="preserve"> and </w:t>
      </w:r>
      <w:r>
        <w:rPr>
          <w:i/>
        </w:rPr>
        <w:t>SST</w:t>
      </w:r>
      <w:r>
        <w:t xml:space="preserve"> covariates and used a random field which changed every 5 years. For Yellowtail Flounder, the </w:t>
      </w:r>
      <w:r>
        <w:rPr>
          <w:i/>
        </w:rPr>
        <w:t>Full Model</w:t>
      </w:r>
      <w:r>
        <w:t xml:space="preserve"> chosen included additive </w:t>
      </w:r>
      <w:r>
        <w:rPr>
          <w:i/>
        </w:rPr>
        <w:t>Dep</w:t>
      </w:r>
      <w:r>
        <w:t xml:space="preserve">, </w:t>
      </w:r>
      <w:r>
        <w:rPr>
          <w:i/>
        </w:rPr>
        <w:t>SST</w:t>
      </w:r>
      <w:r>
        <w:t xml:space="preserve">, and </w:t>
      </w:r>
      <w:r>
        <w:rPr>
          <w:i/>
        </w:rPr>
        <w:t>Sed</w:t>
      </w:r>
      <w:r>
        <w:t xml:space="preserve"> covariates, the </w:t>
      </w:r>
      <w:r>
        <w:rPr>
          <w:i/>
        </w:rPr>
        <w:t>Winter</w:t>
      </w:r>
      <w:r>
        <w:t xml:space="preserve"> </w:t>
      </w:r>
      <w:r>
        <w:lastRenderedPageBreak/>
        <w:t xml:space="preserve">and </w:t>
      </w:r>
      <w:r>
        <w:rPr>
          <w:i/>
        </w:rPr>
        <w:t>Spring</w:t>
      </w:r>
      <w:r>
        <w:t xml:space="preserve"> models used a 3-year random field, while the </w:t>
      </w:r>
      <w:r>
        <w:rPr>
          <w:i/>
        </w:rPr>
        <w:t>Fall</w:t>
      </w:r>
      <w:r>
        <w:t xml:space="preserve"> model used a 5-year random field.</w:t>
      </w:r>
    </w:p>
    <w:p w14:paraId="36B47CAF" w14:textId="77777777" w:rsidR="00CE33E1" w:rsidRDefault="00FB32B8">
      <w:pPr>
        <w:pStyle w:val="Heading2"/>
      </w:pPr>
      <w:bookmarkStart w:id="115" w:name="model-prediction"/>
      <w:bookmarkEnd w:id="108"/>
      <w:bookmarkEnd w:id="111"/>
      <w:r>
        <w:t>Model Prediction</w:t>
      </w:r>
    </w:p>
    <w:p w14:paraId="452019CC" w14:textId="77777777" w:rsidR="00CE33E1" w:rsidRDefault="00FB32B8">
      <w:pPr>
        <w:pStyle w:val="FirstParagraph"/>
      </w:pPr>
      <w:r>
        <w:t>A predictive grid with cells having an area of approximately 9.1 km</w:t>
      </w:r>
      <w:r>
        <w:rPr>
          <w:vertAlign w:val="superscript"/>
        </w:rPr>
        <w:t>2</w:t>
      </w:r>
      <w:r>
        <w:t xml:space="preserve"> was developed (See Supplemental Figure 13). The models were developed using data up to and including 2016. To obtain the predictions of the </w:t>
      </w:r>
      <w:r>
        <w:rPr>
          <w:i/>
        </w:rPr>
        <w:t>OP</w:t>
      </w:r>
      <w:r>
        <w:t xml:space="preserve"> for Cod, the </w:t>
      </w:r>
      <w:r>
        <w:rPr>
          <w:i/>
        </w:rPr>
        <w:t>Full Model</w:t>
      </w:r>
      <w:r>
        <w:t xml:space="preserve"> included additive </w:t>
      </w:r>
      <w:r>
        <w:rPr>
          <w:i/>
        </w:rPr>
        <w:t>Dep</w:t>
      </w:r>
      <w:r>
        <w:t xml:space="preserve"> and </w:t>
      </w:r>
      <w:r>
        <w:rPr>
          <w:i/>
        </w:rPr>
        <w:t>SST</w:t>
      </w:r>
      <w:r>
        <w:t xml:space="preserve"> terms and used the 5-year random field. For Yellowtail </w:t>
      </w:r>
      <w:r>
        <w:rPr>
          <w:i/>
        </w:rPr>
        <w:t>OP</w:t>
      </w:r>
      <w:r>
        <w:t xml:space="preserve"> predictions, the </w:t>
      </w:r>
      <w:r>
        <w:rPr>
          <w:i/>
        </w:rPr>
        <w:t>Full Model</w:t>
      </w:r>
      <w:r>
        <w:t xml:space="preserve"> included additive </w:t>
      </w:r>
      <w:r>
        <w:rPr>
          <w:i/>
        </w:rPr>
        <w:t>Dep</w:t>
      </w:r>
      <w:r>
        <w:t xml:space="preserve">, </w:t>
      </w:r>
      <w:r>
        <w:rPr>
          <w:i/>
        </w:rPr>
        <w:t>SST</w:t>
      </w:r>
      <w:r>
        <w:t xml:space="preserve">, and </w:t>
      </w:r>
      <w:r>
        <w:rPr>
          <w:i/>
        </w:rPr>
        <w:t>Sed</w:t>
      </w:r>
      <w:r>
        <w:t xml:space="preserve"> covariates, the models for the Winter and Spring used the 3-year random field, while the model for the Fall used the 5-year random field (see either the interactive dashboard or the Supplemental Figures 16-19 for model selection results). Each cell was intersected with average </w:t>
      </w:r>
      <w:r>
        <w:rPr>
          <w:i/>
        </w:rPr>
        <w:t>SST</w:t>
      </w:r>
      <w:r>
        <w:t xml:space="preserve">, </w:t>
      </w:r>
      <w:r>
        <w:rPr>
          <w:i/>
        </w:rPr>
        <w:t>DEP</w:t>
      </w:r>
      <w:r>
        <w:t xml:space="preserve">, and </w:t>
      </w:r>
      <w:r>
        <w:rPr>
          <w:i/>
        </w:rPr>
        <w:t>Sed</w:t>
      </w:r>
      <w:r>
        <w:t xml:space="preserve"> fields (see Supplemental Figure 14 for the distribution of these environmental covariates) and the OP was estimated for each grid cell in each </w:t>
      </w:r>
      <w:r>
        <w:rPr>
          <w:i/>
        </w:rPr>
        <w:t>era</w:t>
      </w:r>
      <w:r>
        <w:t xml:space="preserve"> for Atlantic Cod and Yellowtail Flounder in the Winter, Spring, and Fall. The results using the predictive grid were used to calculate the size of the </w:t>
      </w:r>
      <w:r>
        <w:rPr>
          <w:i/>
        </w:rPr>
        <w:t>core area</w:t>
      </w:r>
      <w:r>
        <w:t xml:space="preserve"> (OP </w:t>
      </w:r>
      <m:oMath>
        <m:r>
          <w:rPr>
            <w:rFonts w:ascii="Cambria Math" w:hAnsi="Cambria Math"/>
          </w:rPr>
          <m:t>≥</m:t>
        </m:r>
      </m:oMath>
      <w:r>
        <w:t xml:space="preserve"> 0.75) for each </w:t>
      </w:r>
      <w:r>
        <w:rPr>
          <w:i/>
        </w:rPr>
        <w:t>era</w:t>
      </w:r>
      <w:r>
        <w:t>.</w:t>
      </w:r>
    </w:p>
    <w:p w14:paraId="7B8A77E1" w14:textId="77777777" w:rsidR="00CE33E1" w:rsidRDefault="00FB32B8">
      <w:pPr>
        <w:pStyle w:val="BodyText"/>
      </w:pPr>
      <w:r>
        <w:t xml:space="preserve">This predictive grid was used to calculate the centre of gravity (COG) of the </w:t>
      </w:r>
      <w:r>
        <w:rPr>
          <w:i/>
        </w:rPr>
        <w:t>core area</w:t>
      </w:r>
      <w:r>
        <w:t xml:space="preserve"> for each </w:t>
      </w:r>
      <w:r>
        <w:rPr>
          <w:i/>
        </w:rPr>
        <w:t>era</w:t>
      </w:r>
      <w:r>
        <w:t>. The COG was calculated in the UTM coordinate system (EPSG Zone: 32619) using the easting (</w:t>
      </w:r>
      <w:r>
        <w:rPr>
          <w:i/>
        </w:rPr>
        <w:t>X</w:t>
      </w:r>
      <w:r>
        <w:t>) and northing (</w:t>
      </w:r>
      <w:r>
        <w:rPr>
          <w:i/>
        </w:rPr>
        <w:t>Y</w:t>
      </w:r>
      <w:r>
        <w:t xml:space="preserve">) for each cell identified as </w:t>
      </w:r>
      <w:r>
        <w:rPr>
          <w:i/>
        </w:rPr>
        <w:t>core area</w:t>
      </w:r>
      <w:r>
        <w:t xml:space="preserve"> (</w:t>
      </w:r>
      <w:r>
        <w:rPr>
          <w:i/>
        </w:rPr>
        <w:t>i</w:t>
      </w:r>
      <w:r>
        <w:t xml:space="preserve">) in each </w:t>
      </w:r>
      <w:r>
        <w:rPr>
          <w:i/>
        </w:rPr>
        <w:t>era</w:t>
      </w:r>
      <w:r>
        <w:t xml:space="preserve"> (</w:t>
      </w:r>
      <w:r>
        <w:rPr>
          <w:i/>
        </w:rPr>
        <w:t>t</w:t>
      </w:r>
      <w:r>
        <w:t xml:space="preserve">) and weighted by the </w:t>
      </w:r>
      <w:r>
        <w:rPr>
          <w:i/>
        </w:rPr>
        <w:t>OP</w:t>
      </w:r>
      <w:r>
        <w:t xml:space="preserve"> at each of these locations.</w:t>
      </w:r>
    </w:p>
    <w:p w14:paraId="0A25EB9A" w14:textId="494EB56F" w:rsidR="00CE33E1" w:rsidDel="000D14BD" w:rsidRDefault="00FB32B8">
      <w:pPr>
        <w:pStyle w:val="BodyText"/>
        <w:rPr>
          <w:del w:id="116" w:author="Keyser, Freya" w:date="2021-04-21T17:04:00Z"/>
        </w:rPr>
      </w:pPr>
      <w:del w:id="117" w:author="Keyser, Freya" w:date="2021-04-21T17:04:00Z">
        <w:r w:rsidDel="000D14BD">
          <w:delText>$$</w:delText>
        </w:r>
      </w:del>
    </w:p>
    <w:p w14:paraId="6BCC25F8" w14:textId="77777777" w:rsidR="00CE33E1" w:rsidRDefault="001452E0">
      <w:pPr>
        <w:pStyle w:val="BodyText"/>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cog</m:t>
                    </m:r>
                  </m:sup>
                </m:sSubSup>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i,t</m:t>
                        </m:r>
                      </m:sub>
                    </m:sSub>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den>
                </m:f>
              </m:e>
            </m:mr>
          </m:m>
        </m:oMath>
      </m:oMathPara>
    </w:p>
    <w:p w14:paraId="11D98FAF" w14:textId="77777777" w:rsidR="00CE33E1" w:rsidRDefault="00FB32B8">
      <w:pPr>
        <w:pStyle w:val="FirstParagraph"/>
      </w:pPr>
      <w:r>
        <w:t>The standard deviation around the mean COG in the X and Y direction was calculated as:</w:t>
      </w:r>
    </w:p>
    <w:p w14:paraId="6269F853" w14:textId="77777777" w:rsidR="00CE33E1" w:rsidRDefault="001452E0">
      <w:pPr>
        <w:pStyle w:val="BodyText"/>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cog,t</m:t>
                    </m:r>
                  </m:sub>
                  <m:sup>
                    <m:r>
                      <w:rPr>
                        <w:rFonts w:ascii="Cambria Math" w:hAnsi="Cambria Math"/>
                      </w:rPr>
                      <m:t>x</m:t>
                    </m:r>
                  </m:sup>
                </m:sSubSup>
                <m: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num>
                      <m:den>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Sup>
                          <m:sSubSupPr>
                            <m:ctrlPr>
                              <w:rPr>
                                <w:rFonts w:ascii="Cambria Math" w:hAnsi="Cambria Math"/>
                              </w:rPr>
                            </m:ctrlPr>
                          </m:sSubSupPr>
                          <m:e>
                            <m:r>
                              <w:rPr>
                                <w:rFonts w:ascii="Cambria Math" w:hAnsi="Cambria Math"/>
                              </w:rPr>
                              <m:t>P</m:t>
                            </m:r>
                          </m:e>
                          <m:sub>
                            <m:r>
                              <w:rPr>
                                <w:rFonts w:ascii="Cambria Math" w:hAnsi="Cambria Math"/>
                              </w:rPr>
                              <m:t>i,t</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cog</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en>
                    </m:f>
                  </m:e>
                </m:rad>
              </m:e>
            </m:mr>
          </m:m>
        </m:oMath>
      </m:oMathPara>
    </w:p>
    <w:p w14:paraId="16687A7F" w14:textId="77777777" w:rsidR="00CE33E1" w:rsidRDefault="001452E0">
      <w:pPr>
        <w:pStyle w:val="FirstParagraph"/>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cog,t</m:t>
                    </m:r>
                  </m:sub>
                  <m:sup>
                    <m:r>
                      <w:rPr>
                        <w:rFonts w:ascii="Cambria Math" w:hAnsi="Cambria Math"/>
                      </w:rPr>
                      <m:t>y</m:t>
                    </m:r>
                  </m:sup>
                </m:sSubSup>
                <m: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num>
                      <m:den>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Sup>
                          <m:sSubSupPr>
                            <m:ctrlPr>
                              <w:rPr>
                                <w:rFonts w:ascii="Cambria Math" w:hAnsi="Cambria Math"/>
                              </w:rPr>
                            </m:ctrlPr>
                          </m:sSubSupPr>
                          <m:e>
                            <m:r>
                              <w:rPr>
                                <w:rFonts w:ascii="Cambria Math" w:hAnsi="Cambria Math"/>
                              </w:rPr>
                              <m:t>P</m:t>
                            </m:r>
                          </m:e>
                          <m:sub>
                            <m:r>
                              <w:rPr>
                                <w:rFonts w:ascii="Cambria Math" w:hAnsi="Cambria Math"/>
                              </w:rPr>
                              <m:t>i,t</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cog</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en>
                    </m:f>
                  </m:e>
                </m:rad>
              </m:e>
            </m:mr>
          </m:m>
        </m:oMath>
      </m:oMathPara>
    </w:p>
    <w:p w14:paraId="413014A8" w14:textId="77777777" w:rsidR="00CE33E1" w:rsidRDefault="00FB32B8">
      <w:pPr>
        <w:pStyle w:val="FirstParagraph"/>
      </w:pPr>
      <w:r>
        <w:t xml:space="preserve">To quantify the ability of these models to predict future spawning aggregations, data from the 2017-2019 surveys were used as a testing dataset. This analysis utilized the </w:t>
      </w:r>
      <w:r>
        <w:rPr>
          <w:i/>
        </w:rPr>
        <w:t>Full Models</w:t>
      </w:r>
      <w:r>
        <w:t xml:space="preserve"> to predict the </w:t>
      </w:r>
      <w:r>
        <w:rPr>
          <w:i/>
        </w:rPr>
        <w:t>OP</w:t>
      </w:r>
      <w:r>
        <w:t xml:space="preserve"> 1, 2, and 3 years into the future. In addition to the full models, an </w:t>
      </w:r>
      <w:r>
        <w:rPr>
          <w:i/>
        </w:rPr>
        <w:t>Intercept Model</w:t>
      </w:r>
      <w:r>
        <w:t xml:space="preserve"> which used only the temporally varying random field for prediction (i.e. the model excluded all environmental covariates) was compared to the predictions from the </w:t>
      </w:r>
      <w:r>
        <w:rPr>
          <w:i/>
        </w:rPr>
        <w:t>Full Models</w:t>
      </w:r>
      <w:r>
        <w:t xml:space="preserve"> for 2017-2019. Both the model residual and the 2017-2019 predictive error were calculated for each year using RMSE, MAE, and SD. Given the similarity of the results only the RMSE is presented (full results are available in the dashboard).</w:t>
      </w:r>
    </w:p>
    <w:p w14:paraId="6C95458C" w14:textId="77777777" w:rsidR="00CE33E1" w:rsidRDefault="00FB32B8">
      <w:pPr>
        <w:pStyle w:val="Heading2"/>
      </w:pPr>
      <w:bookmarkStart w:id="118" w:name="model-validation"/>
      <w:bookmarkEnd w:id="115"/>
      <w:r>
        <w:lastRenderedPageBreak/>
        <w:t>Model Validation</w:t>
      </w:r>
    </w:p>
    <w:p w14:paraId="359A07DE" w14:textId="77777777" w:rsidR="00CE33E1" w:rsidRDefault="00FB32B8">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 Winter survey data, the Yellowtail Flounder validation used the Spring survey data. The data were </w:t>
      </w:r>
      <w:r>
        <w:rPr>
          <w:i/>
        </w:rPr>
        <w:t>randomly</w:t>
      </w:r>
      <w:r>
        <w:t xml:space="preserve"> 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Root Mean Squared Error (RMSE), Mean Average Error (MAE), and the standard deviation (SD), given the similarity of the results only the RMSE is presented (full results are available in the dashboard). A subset of models were chosen because of the computational demands of this validation procedure.</w:t>
      </w:r>
    </w:p>
    <w:p w14:paraId="712C9ACD" w14:textId="77777777" w:rsidR="00CE33E1" w:rsidRDefault="00FB32B8">
      <w:pPr>
        <w:pStyle w:val="Heading1"/>
      </w:pPr>
      <w:bookmarkStart w:id="119" w:name="ref-results"/>
      <w:bookmarkEnd w:id="104"/>
      <w:bookmarkEnd w:id="118"/>
      <w:r>
        <w:t>RESULTS</w:t>
      </w:r>
    </w:p>
    <w:p w14:paraId="573B8B6E" w14:textId="77777777" w:rsidR="00CE33E1" w:rsidRDefault="00FB32B8">
      <w:pPr>
        <w:pStyle w:val="Heading2"/>
      </w:pPr>
      <w:bookmarkStart w:id="120" w:name="distributional-shifts"/>
      <w:r>
        <w:t>Distributional Shifts</w:t>
      </w:r>
    </w:p>
    <w:p w14:paraId="2260D69A" w14:textId="5F01B13B" w:rsidR="00CE33E1" w:rsidRDefault="00FB32B8">
      <w:pPr>
        <w:pStyle w:val="FirstParagraph"/>
      </w:pPr>
      <w:r>
        <w:t>For both stocks</w:t>
      </w:r>
      <w:ins w:id="121" w:author="Keyser, Freya" w:date="2021-04-21T17:04:00Z">
        <w:r w:rsidR="000D14BD">
          <w:t>,</w:t>
        </w:r>
      </w:ins>
      <w:r>
        <w:t xml:space="preserve"> their core areas </w:t>
      </w:r>
      <w:ins w:id="122" w:author="Keyser, Freya" w:date="2021-04-21T17:06:00Z">
        <w:r w:rsidR="000D14BD">
          <w:t xml:space="preserve">(OP </w:t>
        </w:r>
        <m:oMath>
          <m:r>
            <w:rPr>
              <w:rFonts w:ascii="Cambria Math" w:hAnsi="Cambria Math"/>
            </w:rPr>
            <m:t>≥</m:t>
          </m:r>
        </m:oMath>
        <w:r w:rsidR="000D14BD">
          <w:t xml:space="preserve"> 0.75) </w:t>
        </w:r>
      </w:ins>
      <w:r>
        <w:t>shifted to</w:t>
      </w:r>
      <w:del w:id="123" w:author="Keyser, Freya" w:date="2021-04-21T17:05:00Z">
        <w:r w:rsidDel="000D14BD">
          <w:delText>wards</w:delText>
        </w:r>
      </w:del>
      <w:r>
        <w:t xml:space="preserve"> the north and east throughout the study period</w:t>
      </w:r>
      <w:del w:id="124" w:author="Keyser, Freya" w:date="2021-04-21T17:05:00Z">
        <w:r w:rsidDel="000D14BD">
          <w:delText>,</w:delText>
        </w:r>
      </w:del>
      <w:r>
        <w:t xml:space="preserve"> </w:t>
      </w:r>
      <w:del w:id="125" w:author="Keyser, Freya" w:date="2021-04-21T17:05:00Z">
        <w:r w:rsidDel="000D14BD">
          <w:delText>t</w:delText>
        </w:r>
      </w:del>
      <w:del w:id="126" w:author="Keyser, Freya" w:date="2021-04-21T17:06:00Z">
        <w:r w:rsidDel="000D14BD">
          <w:delText xml:space="preserve">his was most noticeable when focusing on the core area </w:delText>
        </w:r>
      </w:del>
      <w:r>
        <w:t>(</w:t>
      </w:r>
      <w:del w:id="127" w:author="Keyser, Freya" w:date="2021-04-21T17:06:00Z">
        <w:r w:rsidDel="000D14BD">
          <w:delText xml:space="preserve">OP </w:delText>
        </w:r>
        <m:oMath>
          <m:r>
            <w:rPr>
              <w:rFonts w:ascii="Cambria Math" w:hAnsi="Cambria Math"/>
            </w:rPr>
            <m:t>≥</m:t>
          </m:r>
        </m:oMath>
        <w:r w:rsidDel="000D14BD">
          <w:delText xml:space="preserve"> 0.75; </w:delText>
        </w:r>
      </w:del>
      <w:r>
        <w:t>Figure 3). For Atlantic Cod</w:t>
      </w:r>
      <w:ins w:id="128" w:author="Keyser, Freya" w:date="2021-04-21T17:06:00Z">
        <w:r w:rsidR="000D14BD">
          <w:t>,</w:t>
        </w:r>
      </w:ins>
      <w:r>
        <w:t xml:space="preserve"> the shift in distribution of the core area occurred relatively rapidly in the 1990s and the centre of gravity (COG) of the core area has been relatively stable since this period (Figure 3). In the 1970s and 1980s, core area was observed across the bank, however since the mid-1990s there is a clear shift in distribution with core area concentrated along the north-east of the bank mainly in Canadian waters (see Supplemental Figures 20 -22). In addition, in the Fall, Atlantic Cod has </w:t>
      </w:r>
      <w:del w:id="129" w:author="Keyser, Freya" w:date="2021-04-21T17:07:00Z">
        <w:r w:rsidDel="000D14BD">
          <w:delText>tended to be</w:delText>
        </w:r>
      </w:del>
      <w:ins w:id="130" w:author="Keyser, Freya" w:date="2021-04-21T17:07:00Z">
        <w:r w:rsidR="000D14BD">
          <w:t>been</w:t>
        </w:r>
      </w:ins>
      <w:r>
        <w:t xml:space="preserve"> distributed along the northern edge of GB</w:t>
      </w:r>
      <w:ins w:id="131" w:author="Keyser, Freya" w:date="2021-04-21T17:08:00Z">
        <w:r w:rsidR="000D14BD">
          <w:t>,</w:t>
        </w:r>
      </w:ins>
      <w:del w:id="132" w:author="Keyser, Freya" w:date="2021-04-21T17:08:00Z">
        <w:r w:rsidDel="000D14BD">
          <w:delText xml:space="preserve"> and the distribution of Atlantic Cod during this time</w:delText>
        </w:r>
      </w:del>
      <w:r>
        <w:t xml:space="preserve"> likely includ</w:t>
      </w:r>
      <w:ins w:id="133" w:author="Keyser, Freya" w:date="2021-04-21T17:08:00Z">
        <w:r w:rsidR="000D14BD">
          <w:t>ing</w:t>
        </w:r>
      </w:ins>
      <w:del w:id="134" w:author="Keyser, Freya" w:date="2021-04-21T17:08:00Z">
        <w:r w:rsidDel="000D14BD">
          <w:delText>es</w:delText>
        </w:r>
      </w:del>
      <w:r>
        <w:t xml:space="preserve"> the northern slope of the bank where there is limited survey coverage. The size of the core area has followed a similar temporal pattern as the distribution, with a rapid decline in the core area for Atlantic Cod occurring in the 1990s in the Winter and Spring (Figure 4). In the Fall</w:t>
      </w:r>
      <w:ins w:id="135" w:author="Keyser, Freya" w:date="2021-04-21T17:08:00Z">
        <w:r w:rsidR="000D14BD">
          <w:t>,</w:t>
        </w:r>
      </w:ins>
      <w:r>
        <w:t xml:space="preserve"> the decline in the size of the core area was observed approximately a decade earlier than in the Winter or Spring and the core area has always been much smaller in the Fall (Figure 4). Given the location of the stock along the edge of the bank during the Fall</w:t>
      </w:r>
      <w:ins w:id="136" w:author="Keyser, Freya" w:date="2021-04-21T17:08:00Z">
        <w:r w:rsidR="000D14BD">
          <w:t>,</w:t>
        </w:r>
      </w:ins>
      <w:r>
        <w:t xml:space="preserve"> it is likely that a substantial portion of the stock is located along the slope where survey coverage is limited (Figure 1).</w:t>
      </w:r>
    </w:p>
    <w:p w14:paraId="78158B0A" w14:textId="291BB9FE" w:rsidR="00CE33E1" w:rsidRDefault="00FB32B8">
      <w:pPr>
        <w:pStyle w:val="BodyText"/>
      </w:pPr>
      <w:r>
        <w:t xml:space="preserve">The Yellowtail Flounder shift in core area has, in large part, resulted from a reduction in the core area along the </w:t>
      </w:r>
      <w:commentRangeStart w:id="137"/>
      <w:r>
        <w:t xml:space="preserve">southern flanks </w:t>
      </w:r>
      <w:commentRangeEnd w:id="137"/>
      <w:r w:rsidR="000D14BD">
        <w:rPr>
          <w:rStyle w:val="CommentReference"/>
        </w:rPr>
        <w:commentReference w:id="137"/>
      </w:r>
      <w:r>
        <w:t>of GB. The core area has been consolidated in a central region of GB that straddles the ICJ line dividing Canada and the U.S (Figure 3).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 size of core area more recently (Figure 4). In the Winter</w:t>
      </w:r>
      <w:ins w:id="138" w:author="Keyser, Freya" w:date="2021-04-21T17:10:00Z">
        <w:r w:rsidR="000D14BD">
          <w:t>,</w:t>
        </w:r>
      </w:ins>
      <w:r>
        <w:t xml:space="preserve"> an area of </w:t>
      </w:r>
      <w:r>
        <w:lastRenderedPageBreak/>
        <w:t>similar location and size is observed, but the size of the core area in the Winter has been in decline since a period of increase in the 1990s (Figure 4).</w:t>
      </w:r>
    </w:p>
    <w:p w14:paraId="6D83E834" w14:textId="444FD7E6" w:rsidR="00CE33E1" w:rsidRDefault="00FB32B8">
      <w:pPr>
        <w:pStyle w:val="BodyText"/>
      </w:pPr>
      <w:r>
        <w:t>For both stocks</w:t>
      </w:r>
      <w:ins w:id="139" w:author="Keyser, Freya" w:date="2021-04-21T17:11:00Z">
        <w:r w:rsidR="000D14BD">
          <w:t>,</w:t>
        </w:r>
      </w:ins>
      <w:r>
        <w:t xml:space="preserve"> the changes in the size of the core area were larger in the U.S. than in Canadian waters (Figure 5). In the U.S.</w:t>
      </w:r>
      <w:ins w:id="140" w:author="Keyser, Freya" w:date="2021-04-21T17:11:00Z">
        <w:r w:rsidR="000D14BD">
          <w:t>,</w:t>
        </w:r>
      </w:ins>
      <w:r>
        <w:t xml:space="preserve"> the declines in the size of core area of Atlantic Cod occurred rapidly in the early 1990s in the Winter and Spring. In the Fall</w:t>
      </w:r>
      <w:ins w:id="141" w:author="Keyser, Freya" w:date="2021-04-21T17:11:00Z">
        <w:r w:rsidR="00D76DE6">
          <w:t>,</w:t>
        </w:r>
      </w:ins>
      <w:r>
        <w:t xml:space="preserve"> the loss of core area occurred approximately a decade earlier, although the size of the core area in the U.S. during the Fall was always substantially lower than in the Winter or Spring. In Canada</w:t>
      </w:r>
      <w:ins w:id="142" w:author="Keyser, Freya" w:date="2021-04-21T17:11:00Z">
        <w:r w:rsidR="000D14BD">
          <w:t>,</w:t>
        </w:r>
      </w:ins>
      <w:r>
        <w:t xml:space="preserve"> there has been minimal change in the size of the core area in any of the seasons through time</w:t>
      </w:r>
      <w:ins w:id="143" w:author="Keyser, Freya" w:date="2021-04-21T17:12:00Z">
        <w:r w:rsidR="00D76DE6">
          <w:t>.</w:t>
        </w:r>
      </w:ins>
      <w:del w:id="144" w:author="Keyser, Freya" w:date="2021-04-21T17:12:00Z">
        <w:r w:rsidDel="00D76DE6">
          <w:delText>;</w:delText>
        </w:r>
      </w:del>
      <w:r>
        <w:t xml:space="preserve"> </w:t>
      </w:r>
      <w:ins w:id="145" w:author="Keyser, Freya" w:date="2021-04-21T17:12:00Z">
        <w:r w:rsidR="00D76DE6">
          <w:t>T</w:t>
        </w:r>
      </w:ins>
      <w:del w:id="146" w:author="Keyser, Freya" w:date="2021-04-21T17:12:00Z">
        <w:r w:rsidDel="00D76DE6">
          <w:delText>t</w:delText>
        </w:r>
      </w:del>
      <w:r>
        <w:t xml:space="preserve">he size of the core area in the Fall has tended to be lower than observed in the Winter or Spring (Figure 5). The size of the core area of Yellowtail Flounder in the U.S. declined steadily throughout the 1970s and 1980s, </w:t>
      </w:r>
      <w:del w:id="147" w:author="Keyser, Freya" w:date="2021-04-21T17:12:00Z">
        <w:r w:rsidDel="00D76DE6">
          <w:delText xml:space="preserve">this was </w:delText>
        </w:r>
      </w:del>
      <w:r>
        <w:t>followed by an increase in the 1990s and early 2000s (Figure 5). In the last decade</w:t>
      </w:r>
      <w:ins w:id="148" w:author="Keyser, Freya" w:date="2021-04-21T17:12:00Z">
        <w:r w:rsidR="00D76DE6">
          <w:t>,</w:t>
        </w:r>
      </w:ins>
      <w:r>
        <w:t xml:space="preserve"> the size of the core area in the U.S. appeared to stabilize. In Canada</w:t>
      </w:r>
      <w:ins w:id="149" w:author="Keyser, Freya" w:date="2021-04-21T17:12:00Z">
        <w:r w:rsidR="00D76DE6">
          <w:t>,</w:t>
        </w:r>
      </w:ins>
      <w:r>
        <w:t xml:space="preserve"> the size of core area for Yellowtail Flounder throughout the 1970s and 1980s was variable and relatively low, but in the mid-1990s</w:t>
      </w:r>
      <w:ins w:id="150" w:author="Keyser, Freya" w:date="2021-04-21T17:13:00Z">
        <w:r w:rsidR="00D76DE6">
          <w:t>,</w:t>
        </w:r>
      </w:ins>
      <w:r>
        <w:t xml:space="preserve"> the size of the core area increased and has been relatively stable since the late 1990s (Figure 5).</w:t>
      </w:r>
    </w:p>
    <w:p w14:paraId="7870108B" w14:textId="77777777" w:rsidR="00CE33E1" w:rsidRDefault="00FB32B8">
      <w:pPr>
        <w:pStyle w:val="Heading2"/>
      </w:pPr>
      <w:bookmarkStart w:id="151" w:name="environmental-covariates-1"/>
      <w:bookmarkEnd w:id="120"/>
      <w:r>
        <w:t>Environmental Covariates</w:t>
      </w:r>
    </w:p>
    <w:p w14:paraId="7E3795DC" w14:textId="4B7A38F7" w:rsidR="00CE33E1" w:rsidRDefault="00FB32B8">
      <w:pPr>
        <w:pStyle w:val="FirstParagraph"/>
      </w:pPr>
      <w:r>
        <w:t>The spatial fields for the three environmental variables retained by model selection are shown in Supplemental Figure 14. The average SST between 1997 and 2008 had the largest effect on the OP of Atlantic Cod; they were more likely to be found in regions of the bank with a lower SST (Figure 6). For all 3 surveys</w:t>
      </w:r>
      <w:commentRangeStart w:id="152"/>
      <w:ins w:id="153" w:author="Keyser, Freya" w:date="2021-04-22T08:35:00Z">
        <w:r w:rsidR="00280B1E">
          <w:t>,</w:t>
        </w:r>
      </w:ins>
      <w:r>
        <w:t xml:space="preserve"> </w:t>
      </w:r>
      <w:commentRangeEnd w:id="152"/>
      <w:r w:rsidR="00280B1E">
        <w:rPr>
          <w:rStyle w:val="CommentReference"/>
        </w:rPr>
        <w:commentReference w:id="152"/>
      </w:r>
      <w:r>
        <w:t xml:space="preserve">the OP of Atlantic Cod declined rapidly in regions of the bank where the SST was above approximately 10°C (Figure 6). Although the </w:t>
      </w:r>
      <w:commentRangeStart w:id="154"/>
      <w:r>
        <w:t xml:space="preserve">Dep </w:t>
      </w:r>
      <w:commentRangeEnd w:id="154"/>
      <w:r w:rsidR="00AE5E9C">
        <w:rPr>
          <w:rStyle w:val="CommentReference"/>
        </w:rPr>
        <w:commentReference w:id="154"/>
      </w:r>
      <w:r>
        <w:t>relationship was also retained in the final Atlantic Cod model</w:t>
      </w:r>
      <w:ins w:id="155" w:author="Keyser, Freya" w:date="2021-04-22T13:58:00Z">
        <w:r w:rsidR="009E3C65">
          <w:t>,</w:t>
        </w:r>
      </w:ins>
      <w:r>
        <w:t xml:space="preserve"> the effect of Dep on OP was substantially smaller than the SST effect. During the Winter and Spring</w:t>
      </w:r>
      <w:ins w:id="156" w:author="Keyser, Freya" w:date="2021-04-22T13:58:00Z">
        <w:r w:rsidR="009E3C65">
          <w:t>,</w:t>
        </w:r>
      </w:ins>
      <w:r>
        <w:t xml:space="preserve"> the OP peaked between 70-82 m and declined slowly in shallower and deeper waters (Figure 6). There was no clear relationship with Dep in the Winter.</w:t>
      </w:r>
    </w:p>
    <w:p w14:paraId="357D1262" w14:textId="77777777" w:rsidR="00CE33E1" w:rsidRDefault="00FB32B8">
      <w:pPr>
        <w:pStyle w:val="BodyText"/>
      </w:pPr>
      <w:r>
        <w:t>For Yellowtail Flounder, Dep had the largest effect on OP, with Yellowtail Flounder most likely to be observed between depths of 66-75 m in each of the 3 surveys and the Dep effect on OP was highest during the Spring (Figure 7).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is most notable during the Winter (Figure 7 and Supplemental Figure 18).</w:t>
      </w:r>
    </w:p>
    <w:p w14:paraId="1A36FE04" w14:textId="77777777" w:rsidR="00CE33E1" w:rsidRDefault="00FB32B8">
      <w:pPr>
        <w:pStyle w:val="Heading2"/>
      </w:pPr>
      <w:bookmarkStart w:id="157" w:name="model-hyperparameters"/>
      <w:bookmarkEnd w:id="151"/>
      <w:r>
        <w:t>Model Hyperparameters</w:t>
      </w:r>
    </w:p>
    <w:p w14:paraId="4ABB8CB6" w14:textId="7B4C063B" w:rsidR="00CE33E1" w:rsidRDefault="00FB32B8">
      <w:pPr>
        <w:pStyle w:val="FirstParagraph"/>
      </w:pPr>
      <w:r>
        <w:t>The decorrelation range for Atlantic Cod was above 100 km throughout the year and was generally higher than that observed for Yellowtail Flounder (Figure 8). The range was highest for Atlantic Cod in the Spring with an estimate of 218 (95% CI:131-346) km while the range during the Winter spawning period was the lowest at 154 (95% CI:99-227) km. In the Fall</w:t>
      </w:r>
      <w:ins w:id="158" w:author="Keyser, Freya" w:date="2021-04-22T14:38:00Z">
        <w:r w:rsidR="00667FA7">
          <w:t>,</w:t>
        </w:r>
      </w:ins>
      <w:r>
        <w:t xml:space="preserve"> the </w:t>
      </w:r>
      <w:del w:id="159" w:author="Keyser, Freya" w:date="2021-04-22T14:40:00Z">
        <w:r w:rsidDel="00667FA7">
          <w:delText xml:space="preserve">estimate </w:delText>
        </w:r>
      </w:del>
      <w:ins w:id="160" w:author="Keyser, Freya" w:date="2021-04-22T14:40:00Z">
        <w:r w:rsidR="00667FA7">
          <w:t xml:space="preserve">range </w:t>
        </w:r>
      </w:ins>
      <w:r>
        <w:t>declined from the Spring</w:t>
      </w:r>
      <w:ins w:id="161" w:author="Keyser, Freya" w:date="2021-04-22T14:45:00Z">
        <w:r w:rsidR="00667FA7">
          <w:t xml:space="preserve"> </w:t>
        </w:r>
        <w:commentRangeStart w:id="162"/>
        <w:r w:rsidR="00667FA7">
          <w:t>which may</w:t>
        </w:r>
      </w:ins>
      <w:ins w:id="163" w:author="Keyser, Freya" w:date="2021-04-22T14:44:00Z">
        <w:r w:rsidR="00667FA7">
          <w:t xml:space="preserve"> indicate a spatial concentration or fish leaving the study domain</w:t>
        </w:r>
      </w:ins>
      <w:commentRangeEnd w:id="162"/>
      <w:ins w:id="164" w:author="Keyser, Freya" w:date="2021-04-22T14:45:00Z">
        <w:r w:rsidR="00667FA7">
          <w:rPr>
            <w:rStyle w:val="CommentReference"/>
          </w:rPr>
          <w:commentReference w:id="162"/>
        </w:r>
      </w:ins>
      <w:del w:id="165" w:author="Keyser, Freya" w:date="2021-04-22T14:40:00Z">
        <w:r w:rsidDel="00667FA7">
          <w:delText xml:space="preserve">; the range in this period may be influenced </w:delText>
        </w:r>
        <w:r w:rsidDel="00667FA7">
          <w:lastRenderedPageBreak/>
          <w:delText>by</w:delText>
        </w:r>
      </w:del>
      <w:del w:id="166" w:author="Keyser, Freya" w:date="2021-04-22T14:45:00Z">
        <w:r w:rsidDel="00667FA7">
          <w:delText xml:space="preserve"> a portion of the stock being located outside of the study domain and the stock being more concentrated in one area </w:delText>
        </w:r>
      </w:del>
      <w:r>
        <w:t>(Figure 8).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 8). The uncertainty of these estimates precludes any statistical differences being observed between the seasons.</w:t>
      </w:r>
    </w:p>
    <w:p w14:paraId="1811F0DF" w14:textId="77777777" w:rsidR="00CE33E1" w:rsidRDefault="00FB32B8">
      <w:pPr>
        <w:pStyle w:val="BodyText"/>
      </w:pPr>
      <w:r>
        <w:t>The standard deviation of the random field was lower for Atlantic Cod in the Winter and Spring than during the Fall (Figure 9), this is indicative of the increased clustering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 9). The standard deviation of the Yellowtail Flounder field is higher than Atlantic Cod in the Winter and Spring, but lower in the Fall (Figure 9). The posteriors of other hyperparameters for both stocks in the Winter, Spring, and Fall are provided in Supplemental Figures 46 - 51.</w:t>
      </w:r>
    </w:p>
    <w:p w14:paraId="03524AD2" w14:textId="77777777" w:rsidR="00CE33E1" w:rsidRDefault="00FB32B8">
      <w:pPr>
        <w:pStyle w:val="Heading2"/>
      </w:pPr>
      <w:bookmarkStart w:id="167" w:name="validation-and-prediction"/>
      <w:bookmarkEnd w:id="157"/>
      <w:r>
        <w:t>Validation and Prediction</w:t>
      </w:r>
    </w:p>
    <w:p w14:paraId="070D096C" w14:textId="4A51ED34" w:rsidR="00CE33E1" w:rsidRDefault="00FB32B8">
      <w:pPr>
        <w:pStyle w:val="FirstParagraph"/>
      </w:pPr>
      <w:r>
        <w:t xml:space="preserve">The 5-fold cross validation indicated that each of the models used for 5-fold cross validation (intercept only, SST (Atlantic Cod), </w:t>
      </w:r>
      <w:commentRangeStart w:id="168"/>
      <w:r>
        <w:t xml:space="preserve">DEP </w:t>
      </w:r>
      <w:commentRangeEnd w:id="168"/>
      <w:r w:rsidR="0096520D">
        <w:rPr>
          <w:rStyle w:val="CommentReference"/>
        </w:rPr>
        <w:commentReference w:id="168"/>
      </w:r>
      <w:r>
        <w:t>(Yellowtail Flounder), and DEP + SST) were able to predict the distribution for both stocks without an increase in bias or a loss of accuracy (Figure 10).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 10). The RMSE from the test and training data showed similar patterns for both stocks and most of the models, although for Yellowtail Flounder</w:t>
      </w:r>
      <w:ins w:id="169" w:author="Keyser, Freya" w:date="2021-04-22T17:21:00Z">
        <w:r w:rsidR="0096520D">
          <w:t>,</w:t>
        </w:r>
      </w:ins>
      <w:r>
        <w:t xml:space="preserve"> the RMSE for both the training and test data from the intercept only model was slightly lower than either of the models with covariates. This suggests that the inclusion of the environmental covariates may result in a small loss of out-of-sample prediction (Figure 10).</w:t>
      </w:r>
    </w:p>
    <w:p w14:paraId="1A2F3161" w14:textId="2C40D59D" w:rsidR="00CE33E1" w:rsidRDefault="00FB32B8">
      <w:pPr>
        <w:pStyle w:val="BodyText"/>
      </w:pPr>
      <w:r>
        <w:t>The models resulted in a slight loss of accuracy when predicting the spawning distributions of each stock 1, 2, and 3 years into the future (Figure 11), but the predictions were well below the RMSE associated with a model with no predictive ability (dashed line; Figure 11). For both stocks</w:t>
      </w:r>
      <w:ins w:id="170" w:author="Keyser, Freya" w:date="2021-04-22T17:22:00Z">
        <w:r w:rsidR="0096520D">
          <w:t>,</w:t>
        </w:r>
      </w:ins>
      <w:r>
        <w:t xml:space="preserve"> the 2018 data consistently had the lowest prediction accuracy with the models tending to predict individuals where none were observed. This is in agreement with observations of the survey biomass indices being near historic lows for both stocks in 2018 (</w:t>
      </w:r>
      <w:hyperlink w:anchor="Xa28c9ea88c31816fdf689427086ec96ae0e79fd">
        <w:r>
          <w:rPr>
            <w:rStyle w:val="Hyperlink"/>
          </w:rPr>
          <w:t>Andrushchenko et al. 2018</w:t>
        </w:r>
      </w:hyperlink>
      <w:r>
        <w:t xml:space="preserve">; </w:t>
      </w:r>
      <w:hyperlink w:anchor="ref-legaultStockAssessmentGeorges2018">
        <w:r>
          <w:rPr>
            <w:rStyle w:val="Hyperlink"/>
          </w:rPr>
          <w:t>Legault and McCurdy 2018</w:t>
        </w:r>
      </w:hyperlink>
      <w:r>
        <w:t xml:space="preserve">). Generally, the predictive error from these models were at the high end of the range of the model error estimates when data were available, this indicates that the predictions from these models </w:t>
      </w:r>
      <w:del w:id="171" w:author="Keyser, Freya" w:date="2021-04-22T17:22:00Z">
        <w:r w:rsidDel="0096520D">
          <w:delText>c</w:delText>
        </w:r>
      </w:del>
      <w:r>
        <w:t>may be able to predict the spatial OP patterns for both stocks up to 3 years into the future (Figure 11).</w:t>
      </w:r>
    </w:p>
    <w:p w14:paraId="1F86291A" w14:textId="77777777" w:rsidR="00CE33E1" w:rsidRDefault="00FB32B8">
      <w:pPr>
        <w:pStyle w:val="Heading1"/>
      </w:pPr>
      <w:bookmarkStart w:id="172" w:name="discussion"/>
      <w:bookmarkEnd w:id="119"/>
      <w:bookmarkEnd w:id="167"/>
      <w:r>
        <w:lastRenderedPageBreak/>
        <w:t>DISCUSSION</w:t>
      </w:r>
    </w:p>
    <w:p w14:paraId="78E390FD" w14:textId="4198D4E8" w:rsidR="00CE33E1" w:rsidRDefault="00FB32B8">
      <w:pPr>
        <w:pStyle w:val="FirstParagraph"/>
      </w:pPr>
      <w:commentRangeStart w:id="173"/>
      <w:r>
        <w:t>The SDMs developed here incorporate environmental, spatial, and multi-scale temporal information to partition dynamic changes which occur both inter and intra-annually from static environmental relationships</w:t>
      </w:r>
      <w:commentRangeEnd w:id="173"/>
      <w:r w:rsidR="0096520D">
        <w:rPr>
          <w:rStyle w:val="CommentReference"/>
        </w:rPr>
        <w:commentReference w:id="173"/>
      </w:r>
      <w:r>
        <w:t xml:space="preserve">. This framework </w:t>
      </w:r>
      <w:del w:id="174" w:author="Keyser, Freya" w:date="2021-04-22T17:32:00Z">
        <w:r w:rsidDel="00601130">
          <w:delText>enables a more in depth understanding of the impact of</w:delText>
        </w:r>
      </w:del>
      <w:ins w:id="175" w:author="Keyser, Freya" w:date="2021-04-22T17:32:00Z">
        <w:r w:rsidR="00601130">
          <w:t>accounts for</w:t>
        </w:r>
      </w:ins>
      <w:r>
        <w:t xml:space="preserve"> temporal shifts in species distributions </w:t>
      </w:r>
      <w:ins w:id="176" w:author="Keyser, Freya" w:date="2021-04-22T17:32:00Z">
        <w:r w:rsidR="00601130">
          <w:t>better</w:t>
        </w:r>
      </w:ins>
      <w:ins w:id="177" w:author="Keyser, Freya" w:date="2021-04-22T17:33:00Z">
        <w:r w:rsidR="00601130">
          <w:t>? more fully?</w:t>
        </w:r>
      </w:ins>
      <w:ins w:id="178" w:author="Keyser, Freya" w:date="2021-04-22T17:32:00Z">
        <w:r w:rsidR="00601130">
          <w:t xml:space="preserve"> </w:t>
        </w:r>
      </w:ins>
      <w:r>
        <w:t>than simpler aggregation based indices that are often used in fisheries science to indicate temporal shifts in a stock</w:t>
      </w:r>
      <w:ins w:id="179" w:author="Keyser, Freya" w:date="2021-04-22T17:33:00Z">
        <w:r w:rsidR="00601130">
          <w:t>’</w:t>
        </w:r>
      </w:ins>
      <w:ins w:id="180" w:author="Keyser, Freya" w:date="2021-04-22T17:48:00Z">
        <w:r w:rsidR="005A2402">
          <w:t xml:space="preserve"> </w:t>
        </w:r>
      </w:ins>
      <w:r>
        <w:t xml:space="preserve">s distribution (e.g. </w:t>
      </w:r>
      <w:hyperlink w:anchor="X23a5438454de93f058bf06d4eb551a4916a8d7c">
        <w:r>
          <w:rPr>
            <w:rStyle w:val="Hyperlink"/>
          </w:rPr>
          <w:t>Reuchlin-Hugenholtz et al. 2015</w:t>
        </w:r>
      </w:hyperlink>
      <w:r>
        <w:t xml:space="preserve"> and see Supplemental Figure 15 showing the Gini index time</w:t>
      </w:r>
      <w:ins w:id="181" w:author="Keyser, Freya" w:date="2021-04-22T17:51:00Z">
        <w:r w:rsidR="005A2402">
          <w:t xml:space="preserve"> </w:t>
        </w:r>
      </w:ins>
      <w:r>
        <w:t>series for Yellowtail Flounder and Atlantic Cod on Georges Bank for each survey). A general shift in the distributions of both species towards the east and north was identified</w:t>
      </w:r>
      <w:del w:id="182" w:author="Keyser, Freya" w:date="2021-04-22T17:51:00Z">
        <w:r w:rsidDel="005A2402">
          <w:delText>,</w:delText>
        </w:r>
      </w:del>
      <w:ins w:id="183" w:author="Keyser, Freya" w:date="2021-04-22T17:51:00Z">
        <w:r w:rsidR="005A2402">
          <w:t>.</w:t>
        </w:r>
      </w:ins>
      <w:r>
        <w:t xml:space="preserve"> </w:t>
      </w:r>
      <w:ins w:id="184" w:author="Keyser, Freya" w:date="2021-04-22T17:51:00Z">
        <w:r w:rsidR="005A2402">
          <w:t>I</w:t>
        </w:r>
      </w:ins>
      <w:del w:id="185" w:author="Keyser, Freya" w:date="2021-04-22T17:51:00Z">
        <w:r w:rsidDel="005A2402">
          <w:delText>i</w:delText>
        </w:r>
      </w:del>
      <w:r>
        <w:t>n both cases</w:t>
      </w:r>
      <w:ins w:id="186" w:author="Keyser, Freya" w:date="2021-04-22T17:51:00Z">
        <w:r w:rsidR="005A2402">
          <w:t>,</w:t>
        </w:r>
      </w:ins>
      <w:r>
        <w:t xml:space="preserve"> this shift was in large part due to the loss of </w:t>
      </w:r>
      <w:r>
        <w:rPr>
          <w:i/>
        </w:rPr>
        <w:t>core area</w:t>
      </w:r>
      <w:r>
        <w:t xml:space="preserve"> in the southern and western portion of GB (primarily in US waters). In addition, the analysis of surveys from different times of the year provided a snapshot of the seasonal changes in the distributions of the species; the Yellowtail Flounder distribution was relatively stable throughout the year, while Atlantic Cod moved towards the northeastern slope of GB during the fall. Finally, the models were able to predict the location of Atlantic Cod and Yellowtail Flounder during spawning up to 3 years in the future with only a modest loss of predictive ability. The SDMs developed here can be used to identify regions of consistently high and low probability of occurrence, quantify changes in the size of a </w:t>
      </w:r>
      <w:r>
        <w:rPr>
          <w:i/>
        </w:rPr>
        <w:t>core area</w:t>
      </w:r>
      <w:r>
        <w:t xml:space="preserve"> over time and between seasons (surveys), quantify how rapidly </w:t>
      </w:r>
      <w:ins w:id="187" w:author="Keyser, Freya" w:date="2021-04-22T17:53:00Z">
        <w:r w:rsidR="005A2402">
          <w:t xml:space="preserve">distribution </w:t>
        </w:r>
      </w:ins>
      <w:r>
        <w:t xml:space="preserve">shifts </w:t>
      </w:r>
      <w:del w:id="188" w:author="Keyser, Freya" w:date="2021-04-22T17:53:00Z">
        <w:r w:rsidDel="005A2402">
          <w:delText xml:space="preserve">in their distributions </w:delText>
        </w:r>
      </w:del>
      <w:r>
        <w:t>occur, and provide short term forecasts of the spatial OP patterns in future years.</w:t>
      </w:r>
    </w:p>
    <w:p w14:paraId="4D3E277E" w14:textId="03D4869D" w:rsidR="00CE33E1" w:rsidRDefault="00FB32B8">
      <w:pPr>
        <w:pStyle w:val="BodyText"/>
      </w:pPr>
      <w:r>
        <w:t>The core area for Atlantic Cod collapsed rapidly in the early 1990s in unison with the collapse of Atlantic Cod (and other groundfish) stocks throughout the Northwest Atlantic (</w:t>
      </w:r>
      <w:hyperlink w:anchor="ref-bundySealsCodForage2009">
        <w:r>
          <w:rPr>
            <w:rStyle w:val="Hyperlink"/>
          </w:rPr>
          <w:t>Bundy et al. 2009</w:t>
        </w:r>
      </w:hyperlink>
      <w:r>
        <w:t xml:space="preserve">). Since the collapse, the size of the core area has remained relatively consistent but has continued to slowly shift to the northeast </w:t>
      </w:r>
      <w:del w:id="189" w:author="Keyser, Freya" w:date="2021-04-22T17:53:00Z">
        <w:r w:rsidDel="005A2402">
          <w:delText>with this shift more pronounced</w:delText>
        </w:r>
      </w:del>
      <w:ins w:id="190" w:author="Keyser, Freya" w:date="2021-04-22T17:53:00Z">
        <w:r w:rsidR="005A2402">
          <w:t>especially?</w:t>
        </w:r>
      </w:ins>
      <w:r>
        <w:t xml:space="preserve"> in the Fall. The loss of </w:t>
      </w:r>
      <w:r w:rsidRPr="005A2402">
        <w:rPr>
          <w:rPrChange w:id="191" w:author="Keyser, Freya" w:date="2021-04-22T17:53:00Z">
            <w:rPr>
              <w:i/>
            </w:rPr>
          </w:rPrChange>
        </w:rPr>
        <w:t>core area</w:t>
      </w:r>
      <w:r>
        <w:t xml:space="preserve"> from the warmer southern and western reaches of the bank have </w:t>
      </w:r>
      <w:del w:id="192" w:author="Keyser, Freya" w:date="2021-04-22T17:54:00Z">
        <w:r w:rsidDel="005A2402">
          <w:delText xml:space="preserve">primarily </w:delText>
        </w:r>
      </w:del>
      <w:r>
        <w:t xml:space="preserve">been the </w:t>
      </w:r>
      <w:ins w:id="193" w:author="Keyser, Freya" w:date="2021-04-22T17:54:00Z">
        <w:r w:rsidR="005A2402">
          <w:t xml:space="preserve">primary </w:t>
        </w:r>
      </w:ins>
      <w:r>
        <w:t>reason for the apparent shift in the distribution of cod into Canadian waters. In more recent years, the Fall distribution of Atlantic Cod was likely located on the northeastern slope of the bank and outside of the core survey domains</w:t>
      </w:r>
      <w:del w:id="194" w:author="Keyser, Freya" w:date="2021-04-22T17:54:00Z">
        <w:r w:rsidDel="005A2402">
          <w:delText xml:space="preserve"> of these surveys</w:delText>
        </w:r>
      </w:del>
      <w:r>
        <w:t>.</w:t>
      </w:r>
    </w:p>
    <w:p w14:paraId="647DEC74" w14:textId="6B0E80AB" w:rsidR="00CE33E1" w:rsidRDefault="00FB32B8">
      <w:pPr>
        <w:pStyle w:val="BodyText"/>
      </w:pPr>
      <w:r>
        <w:t xml:space="preserve">This apparent northeastern shift of the stock over the course of this study suggests that the surveys may no longer be sampling the entirety of Atlantic Cod throughout the course of the year (i.e. a higher proportion of the stock may now be located outside of the survey domain in the Fall than in the past). </w:t>
      </w:r>
      <w:del w:id="195" w:author="Keyser, Freya" w:date="2021-04-22T17:55:00Z">
        <w:r w:rsidDel="005A2402">
          <w:delText>Each of the</w:delText>
        </w:r>
      </w:del>
      <w:ins w:id="196" w:author="Keyser, Freya" w:date="2021-04-22T17:55:00Z">
        <w:r w:rsidR="005A2402">
          <w:t>The</w:t>
        </w:r>
      </w:ins>
      <w:r>
        <w:t xml:space="preserve"> survey indices ha</w:t>
      </w:r>
      <w:ins w:id="197" w:author="Keyser, Freya" w:date="2021-04-22T17:55:00Z">
        <w:r w:rsidR="005A2402">
          <w:t>ve</w:t>
        </w:r>
      </w:ins>
      <w:del w:id="198" w:author="Keyser, Freya" w:date="2021-04-22T17:55:00Z">
        <w:r w:rsidDel="005A2402">
          <w:delText>d</w:delText>
        </w:r>
      </w:del>
      <w:r>
        <w:t xml:space="preserve"> been used </w:t>
      </w:r>
      <w:del w:id="199" w:author="Keyser, Freya" w:date="2021-04-22T17:56:00Z">
        <w:r w:rsidDel="005A2402">
          <w:delText>as inputs to</w:delText>
        </w:r>
      </w:del>
      <w:ins w:id="200" w:author="Keyser, Freya" w:date="2021-04-22T17:56:00Z">
        <w:r w:rsidR="005A2402">
          <w:t>in</w:t>
        </w:r>
      </w:ins>
      <w:r>
        <w:t xml:space="preserve"> the Atlantic Cod stock assessment model for eastern GB Atlantic Cod (</w:t>
      </w:r>
      <w:hyperlink w:anchor="Xa28c9ea88c31816fdf689427086ec96ae0e79fd">
        <w:r>
          <w:rPr>
            <w:rStyle w:val="Hyperlink"/>
          </w:rPr>
          <w:t>Andrushchenko et al. 2018</w:t>
        </w:r>
      </w:hyperlink>
      <w:r>
        <w:t>). However, this assessment model suffered from such significant retrospective patterns that the model was recently rejected; the results of this study are in agreement with the suggestion that the observed shift in the distribution of Atlantic Cod outside of the survey domain was a contributing factor to the model retrospective problems (</w:t>
      </w:r>
      <w:hyperlink w:anchor="Xa28c9ea88c31816fdf689427086ec96ae0e79fd">
        <w:r>
          <w:rPr>
            <w:rStyle w:val="Hyperlink"/>
          </w:rPr>
          <w:t>Andrushchenko et al. 2018</w:t>
        </w:r>
      </w:hyperlink>
      <w:r>
        <w:t xml:space="preserve">). In addition, because the management of this stock is shared between Canada and the U.S., the observed shift in the core distribution to Canadian waters suggests that shared management policies, such as quota </w:t>
      </w:r>
      <w:r>
        <w:lastRenderedPageBreak/>
        <w:t xml:space="preserve">sharing agreements between the two jurisdictions, may require regular review (e.g. </w:t>
      </w:r>
      <w:hyperlink w:anchor="ref-tmgcDevelopmentSharingAllocation2002">
        <w:r>
          <w:rPr>
            <w:rStyle w:val="Hyperlink"/>
          </w:rPr>
          <w:t>TMGC 2002</w:t>
        </w:r>
      </w:hyperlink>
      <w:r>
        <w:t xml:space="preserve">). </w:t>
      </w:r>
    </w:p>
    <w:p w14:paraId="4DE51C9E" w14:textId="7E8A305C" w:rsidR="00CE33E1" w:rsidRDefault="00FB32B8">
      <w:pPr>
        <w:pStyle w:val="BodyText"/>
      </w:pPr>
      <w:r>
        <w:t xml:space="preserve">Yellowtail Flounder were more likely to be found on </w:t>
      </w:r>
      <w:ins w:id="201" w:author="Keyser, Freya" w:date="2021-04-22T17:57:00Z">
        <w:r w:rsidR="005A2402">
          <w:t xml:space="preserve">sandy </w:t>
        </w:r>
      </w:ins>
      <w:r>
        <w:t>bottom types</w:t>
      </w:r>
      <w:del w:id="202" w:author="Keyser, Freya" w:date="2021-04-22T17:57:00Z">
        <w:r w:rsidDel="005A2402">
          <w:delText xml:space="preserve"> which included sand</w:delText>
        </w:r>
      </w:del>
      <w:r>
        <w:t>, in regions of the bank that historically had lower temperatures, and at depths between 66-75 meters; this is consistent with the known life history for this species (</w:t>
      </w:r>
      <w:hyperlink w:anchor="ref-johnsonYellowtailFlounderLimanda1999">
        <w:r>
          <w:rPr>
            <w:rStyle w:val="Hyperlink"/>
          </w:rPr>
          <w:t>Johnson et al. 1999</w:t>
        </w:r>
      </w:hyperlink>
      <w:r>
        <w:t xml:space="preserve">). In addition, there was a consistent elevated likelihood of encountering Yellowtail Flounder in the region straddling the ICJ line </w:t>
      </w:r>
      <w:del w:id="203" w:author="Keyser, Freya" w:date="2021-04-22T17:58:00Z">
        <w:r w:rsidDel="006A39B9">
          <w:delText xml:space="preserve">which </w:delText>
        </w:r>
      </w:del>
      <w:ins w:id="204" w:author="Keyser, Freya" w:date="2021-04-22T17:58:00Z">
        <w:r w:rsidR="006A39B9">
          <w:t xml:space="preserve">that </w:t>
        </w:r>
      </w:ins>
      <w:r>
        <w:t xml:space="preserve">was not explained by the environmental covariates. This suggests </w:t>
      </w:r>
      <w:ins w:id="205" w:author="Keyser, Freya" w:date="2021-04-22T17:59:00Z">
        <w:r w:rsidR="006A39B9">
          <w:t xml:space="preserve">that </w:t>
        </w:r>
      </w:ins>
      <w:r>
        <w:t>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has been a factor in the recent decline of Yellowtail Flounder both on GB and throughout the region (</w:t>
      </w:r>
      <w:hyperlink w:anchor="ref-nfsc54thNortheastRegional2012">
        <w:r>
          <w:rPr>
            <w:rStyle w:val="Hyperlink"/>
          </w:rPr>
          <w:t>NFSC 2012</w:t>
        </w:r>
      </w:hyperlink>
      <w:r>
        <w:t xml:space="preserve">; </w:t>
      </w:r>
      <w:hyperlink w:anchor="ref-pershingSlowAdaptationFace2015">
        <w:r>
          <w:rPr>
            <w:rStyle w:val="Hyperlink"/>
          </w:rPr>
          <w:t>Pershing et al. 2015</w:t>
        </w:r>
      </w:hyperlink>
      <w:r>
        <w:t xml:space="preserve">; </w:t>
      </w:r>
      <w:hyperlink w:anchor="ref-legaultStockAssessmentGeorges2018">
        <w:r>
          <w:rPr>
            <w:rStyle w:val="Hyperlink"/>
          </w:rPr>
          <w:t>Legault and McCurdy 2018</w:t>
        </w:r>
      </w:hyperlink>
      <w:r>
        <w:t xml:space="preserve">; </w:t>
      </w:r>
      <w:hyperlink w:anchor="ref-NOAAYellowtailFlounder2020">
        <w:r>
          <w:rPr>
            <w:rStyle w:val="Hyperlink"/>
          </w:rPr>
          <w:t>NOAA 2020</w:t>
        </w:r>
      </w:hyperlink>
      <w:r>
        <w:t>). Given the loss of Yellowtail Flounder from the warmer portions of the bank observed in this study</w:t>
      </w:r>
      <w:ins w:id="206" w:author="Keyser, Freya" w:date="2021-04-22T18:00:00Z">
        <w:r w:rsidR="006A39B9">
          <w:t>,</w:t>
        </w:r>
      </w:ins>
      <w:r>
        <w:t xml:space="preserve"> it is possible that the remaining core area straddling the ICJ line represents the most northern suitable habitat on GB for this species. If temperatures continue to increase, as projected with climate change, the suitability of this habitat may decline, increasing the risk of extirpation of Yellowtail Flounder from GB irrespective of any fisheries management action (</w:t>
      </w:r>
      <w:hyperlink w:anchor="X641ebdcafebfa4c0af72de49f1709c36edb6547">
        <w:r>
          <w:rPr>
            <w:rStyle w:val="Hyperlink"/>
          </w:rPr>
          <w:t>Allyn et al. 2020</w:t>
        </w:r>
      </w:hyperlink>
      <w:r>
        <w:t>).</w:t>
      </w:r>
    </w:p>
    <w:p w14:paraId="6987CA9D" w14:textId="77777777" w:rsidR="00CE33E1" w:rsidRDefault="00FB32B8">
      <w:pPr>
        <w:pStyle w:val="Heading3"/>
      </w:pPr>
      <w:bookmarkStart w:id="207" w:name="X33e36032600ad95b29d18bad3ab834456e4f4c2"/>
      <w:r>
        <w:t>Environmental Covariates and Random Fields</w:t>
      </w:r>
    </w:p>
    <w:p w14:paraId="1974D47C" w14:textId="17E1EE17" w:rsidR="00CE33E1" w:rsidRDefault="00FB32B8">
      <w:pPr>
        <w:pStyle w:val="FirstParagraph"/>
      </w:pPr>
      <w:r>
        <w:t xml:space="preserve">Few of the static environmental covariates examined were related to the distribution of either stock. Only the static SST layer, depth, and sediment type (Yellowtail only) had any consistent relationship to the likelihood of encountering either species throughout the duration of this study. The </w:t>
      </w:r>
      <w:ins w:id="208" w:author="Keyser, Freya" w:date="2021-04-22T18:03:00Z">
        <w:r w:rsidR="00393A64">
          <w:t xml:space="preserve">strong </w:t>
        </w:r>
      </w:ins>
      <w:r>
        <w:t xml:space="preserve">influence of the average SST layer </w:t>
      </w:r>
      <w:del w:id="209" w:author="Keyser, Freya" w:date="2021-04-22T18:03:00Z">
        <w:r w:rsidDel="00393A64">
          <w:delText xml:space="preserve">as an environmental covariate in the models </w:delText>
        </w:r>
      </w:del>
      <w:r>
        <w:t>was somewhat surprising given this layer was derived from monthly SST composites from the Advanced Very High Resolution Radiometer (AVHRR) satellite from 1997 to 2008 (</w:t>
      </w:r>
      <w:hyperlink w:anchor="X20eebb7ac45ec5aee52640a9653d539f6a5eeab">
        <w:r>
          <w:rPr>
            <w:rStyle w:val="Hyperlink"/>
          </w:rPr>
          <w:t>Greenlaw et al. 2010</w:t>
        </w:r>
      </w:hyperlink>
      <w:r>
        <w:t xml:space="preserve">) and thus represents an aggregate, static layer from only a </w:t>
      </w:r>
      <w:del w:id="210" w:author="Keyser, Freya" w:date="2021-04-22T18:03:00Z">
        <w:r w:rsidDel="00393A64">
          <w:delText xml:space="preserve">temporal </w:delText>
        </w:r>
      </w:del>
      <w:ins w:id="211" w:author="Keyser, Freya" w:date="2021-04-22T18:03:00Z">
        <w:r w:rsidR="00393A64">
          <w:t xml:space="preserve">short </w:t>
        </w:r>
      </w:ins>
      <w:r>
        <w:t>subset of the time period covered by the groundfish survey data. However, the importance of this SST layer may be due to it</w:t>
      </w:r>
      <w:ins w:id="212" w:author="Keyser, Freya" w:date="2021-04-22T18:04:00Z">
        <w:r w:rsidR="00393A64">
          <w:t>s ability to</w:t>
        </w:r>
      </w:ins>
      <w:r>
        <w:t xml:space="preserve"> captur</w:t>
      </w:r>
      <w:ins w:id="213" w:author="Keyser, Freya" w:date="2021-04-22T18:04:00Z">
        <w:r w:rsidR="00393A64">
          <w:t>e</w:t>
        </w:r>
      </w:ins>
      <w:del w:id="214" w:author="Keyser, Freya" w:date="2021-04-22T18:04:00Z">
        <w:r w:rsidDel="00393A64">
          <w:delText>ing</w:delText>
        </w:r>
      </w:del>
      <w:r>
        <w:t xml:space="preserve">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 (</w:t>
      </w:r>
      <w:hyperlink w:anchor="ref-kavanaughThirtyThreeYearsOcean2017">
        <w:r>
          <w:rPr>
            <w:rStyle w:val="Hyperlink"/>
          </w:rPr>
          <w:t>Kavanaugh et al. 2017</w:t>
        </w:r>
      </w:hyperlink>
      <w:r>
        <w:t>). It is acknowledged that the interpretation of the static SST layer used in these analyses as a thermal effect is likely somewhat unrealistic as it assumes that the relative temperature patterns and the species</w:t>
      </w:r>
      <w:ins w:id="215" w:author="Keyser, Freya" w:date="2021-04-22T18:05:00Z">
        <w:r w:rsidR="00393A64">
          <w:t>’</w:t>
        </w:r>
      </w:ins>
      <w:r>
        <w:t xml:space="preserve"> reaction to these patterns have remained static over the </w:t>
      </w:r>
      <w:commentRangeStart w:id="216"/>
      <w:ins w:id="217" w:author="Keyser, Freya" w:date="2021-04-22T18:07:00Z">
        <w:r w:rsidR="00393A64">
          <w:t xml:space="preserve">45-year </w:t>
        </w:r>
        <w:commentRangeEnd w:id="216"/>
        <w:r w:rsidR="00393A64">
          <w:rPr>
            <w:rStyle w:val="CommentReference"/>
          </w:rPr>
          <w:commentReference w:id="216"/>
        </w:r>
      </w:ins>
      <w:r>
        <w:t xml:space="preserve">study period. To understand how the thermal </w:t>
      </w:r>
      <w:commentRangeStart w:id="218"/>
      <w:r>
        <w:t xml:space="preserve">environment </w:t>
      </w:r>
      <w:del w:id="219" w:author="Keyser, Freya" w:date="2021-04-22T18:07:00Z">
        <w:r w:rsidDel="00393A64">
          <w:delText xml:space="preserve">is </w:delText>
        </w:r>
      </w:del>
      <w:ins w:id="220" w:author="Keyser, Freya" w:date="2021-04-22T18:07:00Z">
        <w:r w:rsidR="00393A64">
          <w:t xml:space="preserve">has </w:t>
        </w:r>
      </w:ins>
      <w:r>
        <w:t>influenc</w:t>
      </w:r>
      <w:ins w:id="221" w:author="Keyser, Freya" w:date="2021-04-22T18:07:00Z">
        <w:r w:rsidR="00393A64">
          <w:t>ed</w:t>
        </w:r>
      </w:ins>
      <w:del w:id="222" w:author="Keyser, Freya" w:date="2021-04-22T18:07:00Z">
        <w:r w:rsidDel="00393A64">
          <w:delText>ing</w:delText>
        </w:r>
      </w:del>
      <w:r>
        <w:t xml:space="preserve"> </w:t>
      </w:r>
      <w:commentRangeEnd w:id="218"/>
      <w:r w:rsidR="00393A64">
        <w:rPr>
          <w:rStyle w:val="CommentReference"/>
        </w:rPr>
        <w:commentReference w:id="218"/>
      </w:r>
      <w:r>
        <w:t>the species distributions on GB, the development of more advanced models that use either dynamic SST or modelled bottom temperature layers would be beneficial (</w:t>
      </w:r>
      <w:hyperlink w:anchor="ref-pershingSlowAdaptationFace2015">
        <w:r>
          <w:rPr>
            <w:rStyle w:val="Hyperlink"/>
          </w:rPr>
          <w:t>Pershing et al. 2015</w:t>
        </w:r>
      </w:hyperlink>
      <w:r>
        <w:t xml:space="preserve">; </w:t>
      </w:r>
      <w:hyperlink w:anchor="X40e4b90367109730a2718e09c02eacb1dce3e88">
        <w:r>
          <w:rPr>
            <w:rStyle w:val="Hyperlink"/>
          </w:rPr>
          <w:t>Greenan et al. 2019</w:t>
        </w:r>
      </w:hyperlink>
      <w:r>
        <w:t>). Changes in species distributions cannot be inferred from static environmental layers like those used in this analysis, the random fields were the means by which the changes in the species distributions could be tracked.</w:t>
      </w:r>
    </w:p>
    <w:p w14:paraId="32085EA8" w14:textId="26C18B35" w:rsidR="00CE33E1" w:rsidRDefault="00FB32B8">
      <w:pPr>
        <w:pStyle w:val="BodyText"/>
      </w:pPr>
      <w:r>
        <w:lastRenderedPageBreak/>
        <w:t>From a predictive standpoint</w:t>
      </w:r>
      <w:ins w:id="223" w:author="Keyser, Freya" w:date="2021-04-22T18:18:00Z">
        <w:r w:rsidR="00CE3C96">
          <w:t>,</w:t>
        </w:r>
      </w:ins>
      <w:r>
        <w:t xml:space="preserve"> the random fields were often able to predict the OP without a substantial loss of predictive ability when compared to the more complex models including the static environmental data (e.g. Figure 10).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 (</w:t>
      </w:r>
      <w:commentRangeStart w:id="224"/>
      <w:r w:rsidR="009E3C65">
        <w:fldChar w:fldCharType="begin"/>
      </w:r>
      <w:r w:rsidR="009E3C65">
        <w:instrText xml:space="preserve"> HYPERLINK \l "ref-yinPrepSpatiotemporalModel2019" \h </w:instrText>
      </w:r>
      <w:r w:rsidR="009E3C65">
        <w:fldChar w:fldCharType="separate"/>
      </w:r>
      <w:r>
        <w:rPr>
          <w:rStyle w:val="Hyperlink"/>
        </w:rPr>
        <w:t>Yin et al. n.d.</w:t>
      </w:r>
      <w:r w:rsidR="009E3C65">
        <w:rPr>
          <w:rStyle w:val="Hyperlink"/>
        </w:rPr>
        <w:fldChar w:fldCharType="end"/>
      </w:r>
      <w:commentRangeEnd w:id="224"/>
      <w:r w:rsidR="00D87001">
        <w:rPr>
          <w:rStyle w:val="CommentReference"/>
        </w:rPr>
        <w:commentReference w:id="224"/>
      </w:r>
      <w:r>
        <w:t xml:space="preserve">). The results of the current study also suggest that when environmental data aren’t available or are prohibitively expensive to collect, these spatial models on their </w:t>
      </w:r>
      <w:commentRangeStart w:id="225"/>
      <w:r>
        <w:t xml:space="preserve">own </w:t>
      </w:r>
      <w:del w:id="226" w:author="Keyser, Freya" w:date="2021-04-22T18:21:00Z">
        <w:r w:rsidDel="00D87001">
          <w:delText>have some utility in</w:delText>
        </w:r>
      </w:del>
      <w:ins w:id="227" w:author="Keyser, Freya" w:date="2021-04-22T18:21:00Z">
        <w:r w:rsidR="00D87001">
          <w:t>are useful for</w:t>
        </w:r>
      </w:ins>
      <w:r>
        <w:t xml:space="preserve"> </w:t>
      </w:r>
      <w:commentRangeEnd w:id="225"/>
      <w:r w:rsidR="00D87001">
        <w:rPr>
          <w:rStyle w:val="CommentReference"/>
        </w:rPr>
        <w:commentReference w:id="225"/>
      </w:r>
      <w:r>
        <w:t xml:space="preserve">understanding variability and drivers of species distributions. The information from these </w:t>
      </w:r>
      <w:commentRangeStart w:id="228"/>
      <w:r>
        <w:t>spatial</w:t>
      </w:r>
      <w:commentRangeEnd w:id="228"/>
      <w:r w:rsidR="00D87001">
        <w:rPr>
          <w:rStyle w:val="CommentReference"/>
        </w:rPr>
        <w:commentReference w:id="228"/>
      </w:r>
      <w:r>
        <w:t xml:space="preserve">-temporal models could then be used as a first step to better understand the patterns and processes driving change in the species distributions and subsequently help with the design </w:t>
      </w:r>
      <w:ins w:id="229" w:author="Keyser, Freya" w:date="2021-04-22T18:23:00Z">
        <w:r w:rsidR="00D87001">
          <w:t xml:space="preserve">of </w:t>
        </w:r>
      </w:ins>
      <w:r>
        <w:t>more efficient data collection programs.</w:t>
      </w:r>
    </w:p>
    <w:p w14:paraId="0624230F" w14:textId="56B5AD85" w:rsidR="00CE33E1" w:rsidRDefault="00FB32B8">
      <w:pPr>
        <w:pStyle w:val="BodyText"/>
      </w:pPr>
      <w:r>
        <w:t xml:space="preserve">Finally, it should be noted that the observed shifts in the distributions observed here could be due to environmental change and/or direct anthropogenic factors [e.g. fishing; </w:t>
      </w:r>
      <w:hyperlink w:anchor="Xc9ea2e3c9697e3a1aafde395ff6558a2222db6f">
        <w:r>
          <w:rPr>
            <w:rStyle w:val="Hyperlink"/>
          </w:rPr>
          <w:t>Boudreau et al.</w:t>
        </w:r>
      </w:hyperlink>
      <w:r>
        <w:t xml:space="preserve"> (</w:t>
      </w:r>
      <w:hyperlink w:anchor="Xc9ea2e3c9697e3a1aafde395ff6558a2222db6f">
        <w:r>
          <w:rPr>
            <w:rStyle w:val="Hyperlink"/>
          </w:rPr>
          <w:t>2017</w:t>
        </w:r>
      </w:hyperlink>
      <w:r>
        <w:t>)]. The shifts in the distributions in the 1970s and 1980s may indeed have been related to either fishing or environmental factors given the relatively high fishing effort during this period (</w:t>
      </w:r>
      <w:hyperlink w:anchor="X9dcf4e425aa95c463211f653a869c9b38811d83">
        <w:r>
          <w:rPr>
            <w:rStyle w:val="Hyperlink"/>
          </w:rPr>
          <w:t>Anderson 1997</w:t>
        </w:r>
      </w:hyperlink>
      <w:r>
        <w:t xml:space="preserve">; </w:t>
      </w:r>
      <w:hyperlink w:anchor="Xa28c9ea88c31816fdf689427086ec96ae0e79fd">
        <w:r>
          <w:rPr>
            <w:rStyle w:val="Hyperlink"/>
          </w:rPr>
          <w:t>Andrushchenko et al. 2018</w:t>
        </w:r>
      </w:hyperlink>
      <w:r>
        <w:t xml:space="preserve">; </w:t>
      </w:r>
      <w:hyperlink w:anchor="ref-legaultStockAssessmentGeorges2018">
        <w:r>
          <w:rPr>
            <w:rStyle w:val="Hyperlink"/>
          </w:rPr>
          <w:t>Legault and McCurdy 2018</w:t>
        </w:r>
      </w:hyperlink>
      <w:r>
        <w:t>). However several lines of evidence suggest that fisheries are not inhibiting these stocks from re-establishing themselves in the southern or western portions of GB in more recent years. For example, in the early 2000</w:t>
      </w:r>
      <w:del w:id="230" w:author="Keyser, Freya" w:date="2021-04-22T18:25:00Z">
        <w:r w:rsidDel="00D87001">
          <w:delText>’</w:delText>
        </w:r>
      </w:del>
      <w:r>
        <w:t>s there was a large increase in the biomass of Yellowtail Flounder</w:t>
      </w:r>
      <w:ins w:id="231" w:author="Keyser, Freya" w:date="2021-04-22T18:25:00Z">
        <w:r w:rsidR="00D87001">
          <w:t>,</w:t>
        </w:r>
      </w:ins>
      <w:r>
        <w:t xml:space="preserve"> which quickly lead to a directed fishery for Yellowtail Flounder</w:t>
      </w:r>
      <w:commentRangeStart w:id="232"/>
      <w:ins w:id="233" w:author="Keyser, Freya" w:date="2021-04-22T18:25:00Z">
        <w:r w:rsidR="00D87001">
          <w:t xml:space="preserve">, </w:t>
        </w:r>
      </w:ins>
      <w:del w:id="234" w:author="Keyser, Freya" w:date="2021-04-22T18:25:00Z">
        <w:r w:rsidDel="00D87001">
          <w:delText xml:space="preserve"> and was </w:delText>
        </w:r>
      </w:del>
      <w:r>
        <w:t xml:space="preserve">followed by a rapid decline in the biomass of this stock </w:t>
      </w:r>
      <w:commentRangeEnd w:id="232"/>
      <w:r w:rsidR="00D87001">
        <w:rPr>
          <w:rStyle w:val="CommentReference"/>
        </w:rPr>
        <w:commentReference w:id="232"/>
      </w:r>
      <w:r>
        <w:t>(</w:t>
      </w:r>
      <w:hyperlink w:anchor="ref-legaultStockAssessmentGeorges2018">
        <w:r>
          <w:rPr>
            <w:rStyle w:val="Hyperlink"/>
          </w:rPr>
          <w:t>Legault and McCurdy 2018</w:t>
        </w:r>
      </w:hyperlink>
      <w:r>
        <w:t xml:space="preserve">). During this short lived Yellowtail Flounder </w:t>
      </w:r>
      <w:commentRangeStart w:id="235"/>
      <w:r>
        <w:t>renaissance</w:t>
      </w:r>
      <w:commentRangeEnd w:id="235"/>
      <w:r w:rsidR="00D87001">
        <w:rPr>
          <w:rStyle w:val="CommentReference"/>
        </w:rPr>
        <w:commentReference w:id="235"/>
      </w:r>
      <w:r>
        <w:t xml:space="preserve">, the size of the </w:t>
      </w:r>
      <w:r w:rsidRPr="00D87001">
        <w:rPr>
          <w:rPrChange w:id="236" w:author="Keyser, Freya" w:date="2021-04-22T18:27:00Z">
            <w:rPr>
              <w:i/>
            </w:rPr>
          </w:rPrChange>
        </w:rPr>
        <w:t>core area</w:t>
      </w:r>
      <w:r>
        <w:t xml:space="preserve"> did increase substantially on GB, but it remained centred on the ICJ line and the stock did not re-establish itself in the southern or western regions on GB. Additionally, </w:t>
      </w:r>
      <w:commentRangeStart w:id="237"/>
      <w:r>
        <w:t>the lack of a large directed fishery for Atlantic Cod on GB since the early 1990s, along with the addition of two large closures in United States waters (</w:t>
      </w:r>
      <w:hyperlink w:anchor="ref-murawskiLargescaleClosedAreas2000">
        <w:r>
          <w:rPr>
            <w:rStyle w:val="Hyperlink"/>
          </w:rPr>
          <w:t>Murawski et al. 2000</w:t>
        </w:r>
      </w:hyperlink>
      <w:r>
        <w:t>) have not resulted in a shift in the distribution of this stock back into southern or western portions of the bank</w:t>
      </w:r>
      <w:del w:id="238" w:author="Keyser, Freya" w:date="2021-04-22T18:28:00Z">
        <w:r w:rsidDel="00D87001">
          <w:delText xml:space="preserve"> </w:delText>
        </w:r>
      </w:del>
      <w:r>
        <w:t xml:space="preserve">. </w:t>
      </w:r>
      <w:commentRangeEnd w:id="237"/>
      <w:r w:rsidR="00D87001">
        <w:rPr>
          <w:rStyle w:val="CommentReference"/>
        </w:rPr>
        <w:commentReference w:id="237"/>
      </w:r>
      <w:r>
        <w:t>Finally, in recent years</w:t>
      </w:r>
      <w:ins w:id="239" w:author="Keyser, Freya" w:date="2021-04-22T18:29:00Z">
        <w:r w:rsidR="00D87001">
          <w:t xml:space="preserve">, </w:t>
        </w:r>
      </w:ins>
      <w:del w:id="240" w:author="Keyser, Freya" w:date="2021-04-22T18:29:00Z">
        <w:r w:rsidDel="00D87001">
          <w:delText xml:space="preserve"> the </w:delText>
        </w:r>
      </w:del>
      <w:del w:id="241" w:author="Keyser, Freya" w:date="2021-04-22T18:28:00Z">
        <w:r w:rsidDel="00D87001">
          <w:delText xml:space="preserve">bycatch </w:delText>
        </w:r>
      </w:del>
      <w:ins w:id="242" w:author="Keyser, Freya" w:date="2021-04-22T18:28:00Z">
        <w:r w:rsidR="00D87001">
          <w:t>discards</w:t>
        </w:r>
      </w:ins>
      <w:ins w:id="243" w:author="Keyser, Freya" w:date="2021-04-22T18:29:00Z">
        <w:r w:rsidR="00D87001">
          <w:t>?</w:t>
        </w:r>
      </w:ins>
      <w:ins w:id="244" w:author="Keyser, Freya" w:date="2021-04-22T18:28:00Z">
        <w:r w:rsidR="00D87001">
          <w:t xml:space="preserve"> </w:t>
        </w:r>
      </w:ins>
      <w:r>
        <w:t>of these two stocks from the two lucrative scallop fisheries on GB ha</w:t>
      </w:r>
      <w:ins w:id="245" w:author="Keyser, Freya" w:date="2021-04-22T18:29:00Z">
        <w:r w:rsidR="00D87001">
          <w:t>ve</w:t>
        </w:r>
      </w:ins>
      <w:del w:id="246" w:author="Keyser, Freya" w:date="2021-04-22T18:29:00Z">
        <w:r w:rsidDel="00D87001">
          <w:delText>s</w:delText>
        </w:r>
      </w:del>
      <w:r>
        <w:t xml:space="preserve"> also been in decline (</w:t>
      </w:r>
      <w:hyperlink w:anchor="Xc787b6a86f8307fd9d641c0a276ece222751b88">
        <w:r>
          <w:rPr>
            <w:rStyle w:val="Hyperlink"/>
          </w:rPr>
          <w:t>O’Keefe et al. 2014</w:t>
        </w:r>
      </w:hyperlink>
      <w:r>
        <w:t xml:space="preserve">; </w:t>
      </w:r>
      <w:hyperlink w:anchor="X0cc0d8a93df722e71c49e78bd344cb40c38ffdf">
        <w:r>
          <w:rPr>
            <w:rStyle w:val="Hyperlink"/>
          </w:rPr>
          <w:t>Keith et al. 2020</w:t>
        </w:r>
      </w:hyperlink>
      <w:r>
        <w:t>)</w:t>
      </w:r>
      <w:ins w:id="247" w:author="Keyser, Freya" w:date="2021-04-22T18:29:00Z">
        <w:r w:rsidR="00D87001">
          <w:t>,</w:t>
        </w:r>
      </w:ins>
      <w:r>
        <w:t xml:space="preserve"> but this has not resulted in an expansion of the distribution of either stock. Given these patterns along with the regional trends observed for other stocks of these species (</w:t>
      </w:r>
      <w:hyperlink w:anchor="ref-bundySealsCodForage2009">
        <w:r>
          <w:rPr>
            <w:rStyle w:val="Hyperlink"/>
          </w:rPr>
          <w:t>Bundy et al. 2009</w:t>
        </w:r>
      </w:hyperlink>
      <w:r>
        <w:t xml:space="preserve">; </w:t>
      </w:r>
      <w:hyperlink w:anchor="ref-nfsc54thNortheastRegional2012">
        <w:r>
          <w:rPr>
            <w:rStyle w:val="Hyperlink"/>
          </w:rPr>
          <w:t>NFSC 2012</w:t>
        </w:r>
      </w:hyperlink>
      <w:r>
        <w:t xml:space="preserve">; </w:t>
      </w:r>
      <w:hyperlink w:anchor="ref-pershingSlowAdaptationFace2015">
        <w:r>
          <w:rPr>
            <w:rStyle w:val="Hyperlink"/>
          </w:rPr>
          <w:t>Pershing et al. 2015</w:t>
        </w:r>
      </w:hyperlink>
      <w:r>
        <w:t xml:space="preserve">; </w:t>
      </w:r>
      <w:hyperlink w:anchor="ref-NOAAYellowtailFlounder2020">
        <w:r>
          <w:rPr>
            <w:rStyle w:val="Hyperlink"/>
          </w:rPr>
          <w:t>NOAA 2020</w:t>
        </w:r>
      </w:hyperlink>
      <w:r>
        <w:t>), it seems likely the distributions of both stocks in recent years has been predominately influenced by environmental conditions.</w:t>
      </w:r>
    </w:p>
    <w:p w14:paraId="3361A9A0" w14:textId="77777777" w:rsidR="00CE33E1" w:rsidRDefault="00FB32B8">
      <w:pPr>
        <w:pStyle w:val="Heading3"/>
      </w:pPr>
      <w:bookmarkStart w:id="248" w:name="conclusion"/>
      <w:bookmarkEnd w:id="207"/>
      <w:r>
        <w:t>Conclusion</w:t>
      </w:r>
    </w:p>
    <w:p w14:paraId="44B53B49" w14:textId="028F6C1F" w:rsidR="00CE33E1" w:rsidRPr="00D1293A" w:rsidRDefault="00FB32B8">
      <w:pPr>
        <w:pStyle w:val="FirstParagraph"/>
      </w:pPr>
      <w:commentRangeStart w:id="249"/>
      <w:r>
        <w:t xml:space="preserve">These </w:t>
      </w:r>
      <w:commentRangeEnd w:id="249"/>
      <w:r w:rsidR="00521369">
        <w:rPr>
          <w:rStyle w:val="CommentReference"/>
        </w:rPr>
        <w:commentReference w:id="249"/>
      </w:r>
      <w:r>
        <w:t>models provide insight into how the distribution of both species changes both seasonally and inter-</w:t>
      </w:r>
      <w:commentRangeStart w:id="250"/>
      <w:r>
        <w:t>annually</w:t>
      </w:r>
      <w:ins w:id="251" w:author="Keyser, Freya" w:date="2021-04-22T18:32:00Z">
        <w:r w:rsidR="00521369">
          <w:t xml:space="preserve">, even without the </w:t>
        </w:r>
      </w:ins>
      <w:ins w:id="252" w:author="Keyser, Freya" w:date="2021-04-22T18:33:00Z">
        <w:r w:rsidR="00521369">
          <w:t>consideration of</w:t>
        </w:r>
      </w:ins>
      <w:r>
        <w:t xml:space="preserve"> </w:t>
      </w:r>
      <w:del w:id="253" w:author="Keyser, Freya" w:date="2021-04-22T18:33:00Z">
        <w:r w:rsidDel="00521369">
          <w:delText xml:space="preserve">and how </w:delText>
        </w:r>
      </w:del>
      <w:r>
        <w:t>simple static environmental covariates</w:t>
      </w:r>
      <w:ins w:id="254" w:author="Keyser, Freya" w:date="2021-04-22T18:33:00Z">
        <w:r w:rsidR="00521369">
          <w:t>.</w:t>
        </w:r>
        <w:commentRangeEnd w:id="250"/>
        <w:r w:rsidR="00521369">
          <w:rPr>
            <w:rStyle w:val="CommentReference"/>
          </w:rPr>
          <w:commentReference w:id="250"/>
        </w:r>
      </w:ins>
      <w:del w:id="255" w:author="Keyser, Freya" w:date="2021-04-22T18:33:00Z">
        <w:r w:rsidDel="00521369">
          <w:delText xml:space="preserve"> generally have minimal ability to predict these patterns</w:delText>
        </w:r>
      </w:del>
      <w:r>
        <w:t xml:space="preserve">. The only static environmental data which had a significant effect on the species distributions were the average </w:t>
      </w:r>
      <w:commentRangeStart w:id="256"/>
      <w:r>
        <w:t>sea surface temperature (1997-2008), depth, and bottom type</w:t>
      </w:r>
      <w:commentRangeEnd w:id="256"/>
      <w:r w:rsidR="00521369">
        <w:rPr>
          <w:rStyle w:val="CommentReference"/>
        </w:rPr>
        <w:commentReference w:id="256"/>
      </w:r>
      <w:r>
        <w:t xml:space="preserve"> (Yellowtail only). The inter-annual shifts in species distribution indicate the increasing importance of </w:t>
      </w:r>
      <w:r>
        <w:lastRenderedPageBreak/>
        <w:t>Canadian waters for both stocks on GB</w:t>
      </w:r>
      <w:ins w:id="257" w:author="Keyser, Freya" w:date="2021-04-22T18:41:00Z">
        <w:r w:rsidR="00D1293A">
          <w:t>,</w:t>
        </w:r>
      </w:ins>
      <w:del w:id="258" w:author="Keyser, Freya" w:date="2021-04-22T18:41:00Z">
        <w:r w:rsidDel="00D1293A">
          <w:delText>; these shifts are</w:delText>
        </w:r>
      </w:del>
      <w:r>
        <w:t xml:space="preserve"> likely is due to the long-term environmental shifts observed in the region. Given the habitat constraints faced by both species</w:t>
      </w:r>
      <w:ins w:id="259" w:author="Keyser, Freya" w:date="2021-04-22T18:41:00Z">
        <w:r w:rsidR="00D1293A">
          <w:t>,</w:t>
        </w:r>
      </w:ins>
      <w:r>
        <w:t xml:space="preserve"> </w:t>
      </w:r>
      <w:ins w:id="260" w:author="Keyser, Freya" w:date="2021-04-22T18:42:00Z">
        <w:r w:rsidR="00D1293A">
          <w:t xml:space="preserve">continued </w:t>
        </w:r>
      </w:ins>
      <w:del w:id="261" w:author="Keyser, Freya" w:date="2021-04-22T18:42:00Z">
        <w:r w:rsidDel="00D1293A">
          <w:delText xml:space="preserve">the continuation of </w:delText>
        </w:r>
        <w:commentRangeStart w:id="262"/>
        <w:r w:rsidDel="00D1293A">
          <w:delText xml:space="preserve">directed </w:delText>
        </w:r>
        <w:commentRangeEnd w:id="262"/>
        <w:r w:rsidR="00D1293A" w:rsidDel="00D1293A">
          <w:rPr>
            <w:rStyle w:val="CommentReference"/>
          </w:rPr>
          <w:commentReference w:id="262"/>
        </w:r>
      </w:del>
      <w:r>
        <w:t xml:space="preserve">environmental change will likely put both species at increased risk of extirpation from </w:t>
      </w:r>
      <w:ins w:id="263" w:author="Keyser, Freya" w:date="2021-04-22T18:42:00Z">
        <w:r w:rsidR="00D1293A">
          <w:t xml:space="preserve">the </w:t>
        </w:r>
      </w:ins>
      <w:r>
        <w:t xml:space="preserve">U.S. portion of Georges Bank and, </w:t>
      </w:r>
      <w:commentRangeStart w:id="264"/>
      <w:r>
        <w:t>in the longer term</w:t>
      </w:r>
      <w:commentRangeEnd w:id="264"/>
      <w:r w:rsidR="00D1293A">
        <w:rPr>
          <w:rStyle w:val="CommentReference"/>
        </w:rPr>
        <w:commentReference w:id="264"/>
      </w:r>
      <w:r>
        <w:t xml:space="preserve">, all of GB irrespective of any fisheries management action. </w:t>
      </w:r>
      <w:del w:id="265" w:author="Keyser, Freya" w:date="2021-04-22T18:53:00Z">
        <w:r w:rsidDel="00A77057">
          <w:delText>The utilization of the spatio-temporal information contained</w:delText>
        </w:r>
      </w:del>
      <w:ins w:id="266" w:author="Keyser, Freya" w:date="2021-04-22T18:53:00Z">
        <w:r w:rsidR="00A77057">
          <w:t xml:space="preserve">The </w:t>
        </w:r>
      </w:ins>
      <w:ins w:id="267" w:author="Keyser, Freya" w:date="2021-04-22T18:54:00Z">
        <w:r w:rsidR="00A77057">
          <w:t>shifts in species distribution identified by</w:t>
        </w:r>
      </w:ins>
      <w:del w:id="268" w:author="Keyser, Freya" w:date="2021-04-22T18:54:00Z">
        <w:r w:rsidDel="00A77057">
          <w:delText xml:space="preserve"> in</w:delText>
        </w:r>
      </w:del>
      <w:r>
        <w:t xml:space="preserve"> these </w:t>
      </w:r>
      <w:ins w:id="269" w:author="Keyser, Freya" w:date="2021-04-22T18:55:00Z">
        <w:r w:rsidR="00A77057">
          <w:t xml:space="preserve">spatio-temporal </w:t>
        </w:r>
      </w:ins>
      <w:r>
        <w:t xml:space="preserve">models </w:t>
      </w:r>
      <w:del w:id="270" w:author="Keyser, Freya" w:date="2021-04-22T18:54:00Z">
        <w:r w:rsidDel="00A77057">
          <w:delText xml:space="preserve">provides novel insights </w:delText>
        </w:r>
      </w:del>
      <w:del w:id="271" w:author="Keyser, Freya" w:date="2021-04-22T18:45:00Z">
        <w:r w:rsidRPr="00D1293A" w:rsidDel="00D1293A">
          <w:delText>which</w:delText>
        </w:r>
        <w:r w:rsidDel="00D1293A">
          <w:delText xml:space="preserve"> </w:delText>
        </w:r>
      </w:del>
      <w:ins w:id="272" w:author="Keyser, Freya" w:date="2021-04-22T18:45:00Z">
        <w:r w:rsidR="00D1293A">
          <w:t xml:space="preserve"> </w:t>
        </w:r>
      </w:ins>
      <w:r>
        <w:t xml:space="preserve">can be used to improve science advice </w:t>
      </w:r>
      <w:commentRangeStart w:id="273"/>
      <w:del w:id="274" w:author="Keyser, Freya" w:date="2021-04-22T18:45:00Z">
        <w:r w:rsidDel="00D1293A">
          <w:delText>(e.g. accounting for shifting distributions in stock assessments or in the use and development of protected areas)</w:delText>
        </w:r>
      </w:del>
      <w:commentRangeEnd w:id="273"/>
      <w:r w:rsidR="00D1293A">
        <w:rPr>
          <w:rStyle w:val="CommentReference"/>
        </w:rPr>
        <w:commentReference w:id="273"/>
      </w:r>
      <w:r>
        <w:t xml:space="preserve"> and </w:t>
      </w:r>
      <w:del w:id="275" w:author="Keyser, Freya" w:date="2021-04-22T18:54:00Z">
        <w:r w:rsidDel="00A77057">
          <w:delText>lead to</w:delText>
        </w:r>
      </w:del>
      <w:ins w:id="276" w:author="Keyser, Freya" w:date="2021-04-22T18:54:00Z">
        <w:r w:rsidR="00A77057">
          <w:t>thus,</w:t>
        </w:r>
      </w:ins>
      <w:r>
        <w:t xml:space="preserve"> more informed fisheries management decisions.</w:t>
      </w:r>
    </w:p>
    <w:p w14:paraId="77B04964" w14:textId="77777777" w:rsidR="00CE33E1" w:rsidRDefault="00FB32B8">
      <w:pPr>
        <w:pStyle w:val="Heading1"/>
      </w:pPr>
      <w:bookmarkStart w:id="277" w:name="acknowledgements"/>
      <w:bookmarkEnd w:id="172"/>
      <w:bookmarkEnd w:id="248"/>
      <w:r>
        <w:t>ACKNOWLEDGEMENTS</w:t>
      </w:r>
    </w:p>
    <w:p w14:paraId="40FC746B" w14:textId="77777777" w:rsidR="00CE33E1" w:rsidRDefault="00FB32B8">
      <w:pPr>
        <w:pStyle w:val="FirstParagraph"/>
      </w:pPr>
      <w:r>
        <w:t>Thanks to Christine Ward-Paige, Yanjun Wang, Dheeraj Busawon, Monica Finley, Phil Politis, and Nancy Shackell for help with data, questions, and the development and exploration of various parts of this project. Thanks to Trish Pearo Drew, Jamie Raper, and Brittany Wilson for general support. Finally, thanks to Dan Ricard and Joanna Mills Flemming for their feedback on a previous version of this manuscript. This project was made possible by funding from DFOs Strategic Program for Ecosystem-based Research and Advice (SPERA).</w:t>
      </w:r>
    </w:p>
    <w:p w14:paraId="300B06B6" w14:textId="77777777" w:rsidR="00CE33E1" w:rsidRDefault="00FB32B8">
      <w:r>
        <w:br w:type="page"/>
      </w:r>
    </w:p>
    <w:p w14:paraId="320D45CA" w14:textId="77777777" w:rsidR="00CE33E1" w:rsidRDefault="00CE33E1">
      <w:pPr>
        <w:pStyle w:val="BodyText"/>
      </w:pPr>
    </w:p>
    <w:p w14:paraId="423B2FC6" w14:textId="77777777" w:rsidR="00CE33E1" w:rsidRDefault="00FB32B8">
      <w:pPr>
        <w:pStyle w:val="Heading1"/>
      </w:pPr>
      <w:bookmarkStart w:id="278" w:name="references"/>
      <w:bookmarkEnd w:id="277"/>
      <w:r>
        <w:t>REFERENCES</w:t>
      </w:r>
    </w:p>
    <w:p w14:paraId="73A48D27" w14:textId="77777777" w:rsidR="00CE33E1" w:rsidRDefault="00FB32B8">
      <w:pPr>
        <w:pStyle w:val="Bibliography"/>
      </w:pPr>
      <w:bookmarkStart w:id="279" w:name="X641ebdcafebfa4c0af72de49f1709c36edb6547"/>
      <w:bookmarkStart w:id="280" w:name="refs"/>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 </w:t>
      </w:r>
      <w:r>
        <w:rPr>
          <w:b/>
        </w:rPr>
        <w:t>15</w:t>
      </w:r>
      <w:r>
        <w:t>(4): e0231595. Public Library of Science. doi:</w:t>
      </w:r>
      <w:hyperlink r:id="rId11">
        <w:r>
          <w:rPr>
            <w:rStyle w:val="Hyperlink"/>
          </w:rPr>
          <w:t>10.1371/journal.pone.0231595</w:t>
        </w:r>
      </w:hyperlink>
      <w:r>
        <w:t>.</w:t>
      </w:r>
    </w:p>
    <w:p w14:paraId="0AC8034A" w14:textId="77777777" w:rsidR="00CE33E1" w:rsidRDefault="00FB32B8">
      <w:pPr>
        <w:pStyle w:val="Bibliography"/>
      </w:pPr>
      <w:bookmarkStart w:id="281" w:name="X9dcf4e425aa95c463211f653a869c9b38811d83"/>
      <w:bookmarkEnd w:id="279"/>
      <w:r>
        <w:t>Anderson, E.D. 1997. The history of fisheries management and scientific advice – the ICNAF/NAFO history from the end of World War II to the present. J. Northw. Atl. Fish. Sci.</w:t>
      </w:r>
    </w:p>
    <w:p w14:paraId="3632D393" w14:textId="77777777" w:rsidR="00CE33E1" w:rsidRDefault="00FB32B8">
      <w:pPr>
        <w:pStyle w:val="Bibliography"/>
      </w:pPr>
      <w:bookmarkStart w:id="282" w:name="Xa28c9ea88c31816fdf689427086ec96ae0e79fd"/>
      <w:bookmarkEnd w:id="281"/>
      <w:r>
        <w:t xml:space="preserve">Andrushchenko, I., Legault, C.M., Martin, R., Brooks, E.N., Wang, Y., and Andrews, S. 2018. Assessment of Eastern Georges Bank Atlantic Cod for 2018. TRAC. Ref. Doc </w:t>
      </w:r>
      <w:r>
        <w:rPr>
          <w:b/>
        </w:rPr>
        <w:t>2018/01</w:t>
      </w:r>
      <w:r>
        <w:t>: 97.</w:t>
      </w:r>
    </w:p>
    <w:p w14:paraId="56EB6FE3" w14:textId="77777777" w:rsidR="00CE33E1" w:rsidRDefault="00FB32B8">
      <w:pPr>
        <w:pStyle w:val="Bibliography"/>
      </w:pPr>
      <w:bookmarkStart w:id="283" w:name="ref-backusGeorgesBank1987"/>
      <w:bookmarkEnd w:id="282"/>
      <w:r>
        <w:t>Backus, R.H., and Bourne, D.W. 1987. Georges Bank. MIT, Cambridge, Mass.</w:t>
      </w:r>
    </w:p>
    <w:p w14:paraId="21304E3A" w14:textId="77777777" w:rsidR="00CE33E1" w:rsidRDefault="00FB32B8">
      <w:pPr>
        <w:pStyle w:val="Bibliography"/>
      </w:pPr>
      <w:bookmarkStart w:id="284" w:name="ref-bakkaSpatialModellingRINLA2018"/>
      <w:bookmarkEnd w:id="283"/>
      <w:r>
        <w:t xml:space="preserve">Bakka, H., Rue, H., Fuglstad, G.-A., Riebler, A., Bolin, D., Krainski, E., Simpson, D., and Lindgren, F. 2018. Spatial modelling with R-INLA: A review. Available from </w:t>
      </w:r>
      <w:hyperlink r:id="rId12">
        <w:r>
          <w:rPr>
            <w:rStyle w:val="Hyperlink"/>
          </w:rPr>
          <w:t>https://arxiv.org/abs/1802.06350v2</w:t>
        </w:r>
      </w:hyperlink>
      <w:r>
        <w:t xml:space="preserve"> [accessed 22 September 2020].</w:t>
      </w:r>
    </w:p>
    <w:p w14:paraId="5535DD16" w14:textId="77777777" w:rsidR="00CE33E1" w:rsidRDefault="00FB32B8">
      <w:pPr>
        <w:pStyle w:val="Bibliography"/>
      </w:pPr>
      <w:bookmarkStart w:id="285" w:name="ref-bevertonDynamicsExploitedFish1957"/>
      <w:bookmarkEnd w:id="284"/>
      <w:r>
        <w:t>Beverton, R., and Holt, S. 1957. On the dynamics of exploited Fish Populations. UK Ministry of Agriculture, Fisheries and Food.</w:t>
      </w:r>
    </w:p>
    <w:p w14:paraId="0E6F82EA" w14:textId="77777777" w:rsidR="00CE33E1" w:rsidRDefault="00FB32B8">
      <w:pPr>
        <w:pStyle w:val="Bibliography"/>
      </w:pPr>
      <w:bookmarkStart w:id="286" w:name="ref-boothBioclimFirstSpecies2014"/>
      <w:bookmarkEnd w:id="285"/>
      <w:r>
        <w:t xml:space="preserve">Booth, T.H., Nix, H.A., Busby, J.R., and Hutchinson, M.F. 2014. Bioclim: The first species distribution modelling package, its early applications and relevance to most current MaxEnt studies. Diversity and Distributions </w:t>
      </w:r>
      <w:r>
        <w:rPr>
          <w:b/>
        </w:rPr>
        <w:t>20</w:t>
      </w:r>
      <w:r>
        <w:t>(1): 1–9. doi:</w:t>
      </w:r>
      <w:hyperlink r:id="rId13">
        <w:r>
          <w:rPr>
            <w:rStyle w:val="Hyperlink"/>
          </w:rPr>
          <w:t>10.1111/ddi.12144</w:t>
        </w:r>
      </w:hyperlink>
      <w:r>
        <w:t>.</w:t>
      </w:r>
    </w:p>
    <w:p w14:paraId="66FE1064" w14:textId="77777777" w:rsidR="00CE33E1" w:rsidRDefault="00FB32B8">
      <w:pPr>
        <w:pStyle w:val="Bibliography"/>
      </w:pPr>
      <w:bookmarkStart w:id="287" w:name="Xc9ea2e3c9697e3a1aafde395ff6558a2222db6f"/>
      <w:bookmarkEnd w:id="286"/>
      <w:r>
        <w:t xml:space="preserve">Boudreau, S.A., Shackell, N.L., Carson, S., and Heyer, C.E. den. 2017. Connectivity, persistence, and loss of high abundance areas of a recovering marine fish population in the Northwest Atlantic Ocean. Ecology and Evolution </w:t>
      </w:r>
      <w:r>
        <w:rPr>
          <w:b/>
        </w:rPr>
        <w:t>7</w:t>
      </w:r>
      <w:r>
        <w:t>(22): 9739–9749. doi:</w:t>
      </w:r>
      <w:hyperlink r:id="rId14">
        <w:r>
          <w:rPr>
            <w:rStyle w:val="Hyperlink"/>
          </w:rPr>
          <w:t>10.1002/ece3.3495</w:t>
        </w:r>
      </w:hyperlink>
      <w:r>
        <w:t>.</w:t>
      </w:r>
    </w:p>
    <w:p w14:paraId="3BC7ADCF" w14:textId="77777777" w:rsidR="00CE33E1" w:rsidRDefault="00FB32B8">
      <w:pPr>
        <w:pStyle w:val="Bibliography"/>
      </w:pPr>
      <w:bookmarkStart w:id="288" w:name="X72909392b0ebd1f25547bb5760c82778ea3a788"/>
      <w:bookmarkEnd w:id="287"/>
      <w:r>
        <w:t xml:space="preserve">Box, E.O. 1981. Predicting Physiognomic Vegetation Types with Climate Variables. Vegetatio </w:t>
      </w:r>
      <w:r>
        <w:rPr>
          <w:b/>
        </w:rPr>
        <w:t>45</w:t>
      </w:r>
      <w:r>
        <w:t xml:space="preserve">(2): 127–139. Springer. Available from </w:t>
      </w:r>
      <w:hyperlink r:id="rId15">
        <w:r>
          <w:rPr>
            <w:rStyle w:val="Hyperlink"/>
          </w:rPr>
          <w:t>http://www.jstor.org/stable/20037033</w:t>
        </w:r>
      </w:hyperlink>
      <w:r>
        <w:t>.</w:t>
      </w:r>
    </w:p>
    <w:p w14:paraId="7663C419" w14:textId="77777777" w:rsidR="00CE33E1" w:rsidRDefault="00FB32B8">
      <w:pPr>
        <w:pStyle w:val="Bibliography"/>
      </w:pPr>
      <w:bookmarkStart w:id="289" w:name="ref-bundySealsCodForage2009"/>
      <w:bookmarkEnd w:id="288"/>
      <w:r>
        <w:t xml:space="preserve">Bundy, A., Heymans, J.J., Morissette, L., and Savenkoff, C. 2009. Seals, cod and forage fish: A comparative exploration of variations in the theme of stock collapse and ecosystem change in four Northwest Atlantic ecosystems. Progress in Oceanography </w:t>
      </w:r>
      <w:r>
        <w:rPr>
          <w:b/>
        </w:rPr>
        <w:t>81</w:t>
      </w:r>
      <w:r>
        <w:t>(1): 188–206. doi:</w:t>
      </w:r>
      <w:hyperlink r:id="rId16">
        <w:r>
          <w:rPr>
            <w:rStyle w:val="Hyperlink"/>
          </w:rPr>
          <w:t>10.1016/j.pocean.2009.04.010</w:t>
        </w:r>
      </w:hyperlink>
      <w:r>
        <w:t>.</w:t>
      </w:r>
    </w:p>
    <w:p w14:paraId="6C66F47B" w14:textId="77777777" w:rsidR="00CE33E1" w:rsidRDefault="00FB32B8">
      <w:pPr>
        <w:pStyle w:val="Bibliography"/>
      </w:pPr>
      <w:bookmarkStart w:id="290" w:name="ref-cadrinDefiningSpatialStructure2020a"/>
      <w:bookmarkEnd w:id="289"/>
      <w:r>
        <w:t xml:space="preserve">Cadrin, S.X. 2020. Defining spatial structure for fishery stock assessment. Fisheries Research </w:t>
      </w:r>
      <w:r>
        <w:rPr>
          <w:b/>
        </w:rPr>
        <w:t>221</w:t>
      </w:r>
      <w:r>
        <w:t>: 105397. doi:</w:t>
      </w:r>
      <w:hyperlink r:id="rId17">
        <w:r>
          <w:rPr>
            <w:rStyle w:val="Hyperlink"/>
          </w:rPr>
          <w:t>10.1016/j.fishres.2019.105397</w:t>
        </w:r>
      </w:hyperlink>
      <w:r>
        <w:t>.</w:t>
      </w:r>
    </w:p>
    <w:p w14:paraId="44BE0732" w14:textId="77777777" w:rsidR="00CE33E1" w:rsidRDefault="00FB32B8">
      <w:pPr>
        <w:pStyle w:val="Bibliography"/>
      </w:pPr>
      <w:bookmarkStart w:id="291" w:name="ref-cbdAichiBiodiversityTargets2018"/>
      <w:bookmarkEnd w:id="290"/>
      <w:r>
        <w:t xml:space="preserve">CBD. 2018, May 11. Aichi Biodiversity Targets. Available from </w:t>
      </w:r>
      <w:hyperlink r:id="rId18">
        <w:r>
          <w:rPr>
            <w:rStyle w:val="Hyperlink"/>
          </w:rPr>
          <w:t>https://www.cbd.int/sp/targets/</w:t>
        </w:r>
      </w:hyperlink>
      <w:r>
        <w:t xml:space="preserve"> [accessed 11 March 2020].</w:t>
      </w:r>
    </w:p>
    <w:p w14:paraId="4926F463" w14:textId="77777777" w:rsidR="00CE33E1" w:rsidRDefault="00FB32B8">
      <w:pPr>
        <w:pStyle w:val="Bibliography"/>
      </w:pPr>
      <w:bookmarkStart w:id="292" w:name="Xef09a163493951c0f43275a087cc73f580105dd"/>
      <w:bookmarkEnd w:id="291"/>
      <w:r>
        <w:lastRenderedPageBreak/>
        <w:t xml:space="preserve">Cheung, W.W.L., Close, C., Lam, V., Watson, R., and Pauly, D. 2008. Application of macroecological theory to predict effects of climate change on global fisheries potential. Marine Ecology Progress Series </w:t>
      </w:r>
      <w:r>
        <w:rPr>
          <w:b/>
        </w:rPr>
        <w:t>365</w:t>
      </w:r>
      <w:r>
        <w:t>: 187–197. doi:</w:t>
      </w:r>
      <w:hyperlink r:id="rId19">
        <w:r>
          <w:rPr>
            <w:rStyle w:val="Hyperlink"/>
          </w:rPr>
          <w:t>10.3354/meps07414</w:t>
        </w:r>
      </w:hyperlink>
      <w:r>
        <w:t>.</w:t>
      </w:r>
    </w:p>
    <w:p w14:paraId="767A5107" w14:textId="77777777" w:rsidR="00CE33E1" w:rsidRDefault="00FB32B8">
      <w:pPr>
        <w:pStyle w:val="Bibliography"/>
      </w:pPr>
      <w:bookmarkStart w:id="293" w:name="Xe9d296218d103c3c5bffdb854fbe5e4b1995af3"/>
      <w:bookmarkEnd w:id="292"/>
      <w:r>
        <w:t xml:space="preserve">Cosandey-Godin, A., Krainski, E.T., Worm, B., and Flemming, J.M. 2015. Applying Bayesian spatiotemporal models to fisheries bycatch in the Canadian Arctic. Can. J. Fish. Aquat. Sci. </w:t>
      </w:r>
      <w:r>
        <w:rPr>
          <w:b/>
        </w:rPr>
        <w:t>72</w:t>
      </w:r>
      <w:r>
        <w:t>(2): 186–197. doi:</w:t>
      </w:r>
      <w:hyperlink r:id="rId20">
        <w:r>
          <w:rPr>
            <w:rStyle w:val="Hyperlink"/>
          </w:rPr>
          <w:t>10.1139/cjfas-2014-0159</w:t>
        </w:r>
      </w:hyperlink>
      <w:r>
        <w:t>.</w:t>
      </w:r>
    </w:p>
    <w:p w14:paraId="4D837C4B" w14:textId="77777777" w:rsidR="00CE33E1" w:rsidRDefault="00FB32B8">
      <w:pPr>
        <w:pStyle w:val="Bibliography"/>
      </w:pPr>
      <w:bookmarkStart w:id="294" w:name="ref-dfoStockStatusUpdate2019a"/>
      <w:bookmarkEnd w:id="293"/>
      <w:r>
        <w:t>DFO. 2019. Stock Status Update for Scallop (Placopecten magellanicus) in Scallop Fishing Area 29 West of Longitude 65-30’.</w:t>
      </w:r>
    </w:p>
    <w:p w14:paraId="484421BC" w14:textId="77777777" w:rsidR="00CE33E1" w:rsidRDefault="00FB32B8">
      <w:pPr>
        <w:pStyle w:val="Bibliography"/>
      </w:pPr>
      <w:bookmarkStart w:id="295" w:name="ref-domischSpatiallyExplicitSpecies2019"/>
      <w:bookmarkEnd w:id="294"/>
      <w:r>
        <w:t xml:space="preserve">Domisch, S., Friedrichs, M., Hein, T., Borgwardt, F., Wetzig, A., Jähnig, S.C., and Langhans, S.D. 2019. Spatially explicit species distribution models: A missed opportunity in conservation planning? Diversity and Distributions </w:t>
      </w:r>
      <w:r>
        <w:rPr>
          <w:b/>
        </w:rPr>
        <w:t>25</w:t>
      </w:r>
      <w:r>
        <w:t>(5): 758–769. doi:</w:t>
      </w:r>
      <w:hyperlink r:id="rId21">
        <w:r>
          <w:rPr>
            <w:rStyle w:val="Hyperlink"/>
          </w:rPr>
          <w:t>10.1111/ddi.12891</w:t>
        </w:r>
      </w:hyperlink>
      <w:r>
        <w:t>.</w:t>
      </w:r>
    </w:p>
    <w:p w14:paraId="78CF16FD" w14:textId="77777777" w:rsidR="00CE33E1" w:rsidRDefault="00FB32B8">
      <w:pPr>
        <w:pStyle w:val="Bibliography"/>
      </w:pPr>
      <w:bookmarkStart w:id="296" w:name="ref-elithSpeciesDistributionModels2009"/>
      <w:bookmarkEnd w:id="295"/>
      <w:r>
        <w:t xml:space="preserve">Elith, J., and Leathwick, J.R. 2009. Species Distribution Models: Ecological Explanation and Prediction Across Space and Time. Annu. Rev. Ecol. Evol. Syst. </w:t>
      </w:r>
      <w:r>
        <w:rPr>
          <w:b/>
        </w:rPr>
        <w:t>40</w:t>
      </w:r>
      <w:r>
        <w:t>(1): 677–697. doi:</w:t>
      </w:r>
      <w:hyperlink r:id="rId22">
        <w:r>
          <w:rPr>
            <w:rStyle w:val="Hyperlink"/>
          </w:rPr>
          <w:t>10.1146/annurev.ecolsys.110308.120159</w:t>
        </w:r>
      </w:hyperlink>
      <w:r>
        <w:t>.</w:t>
      </w:r>
    </w:p>
    <w:p w14:paraId="3BB1E51E" w14:textId="77777777" w:rsidR="00CE33E1" w:rsidRDefault="00FB32B8">
      <w:pPr>
        <w:pStyle w:val="Bibliography"/>
      </w:pPr>
      <w:bookmarkStart w:id="297" w:name="ref-finleyAssessmentHaddockEastern2019"/>
      <w:bookmarkEnd w:id="296"/>
      <w:r>
        <w:t xml:space="preserve">Finley, M., Brooks, E.N., McCurdy, Q., Barrett, M.A., and Wang, Y. 2019. Assessment of Haddock on Eastern Georges Bank for 2019. TRAC. Ref. Doc </w:t>
      </w:r>
      <w:r>
        <w:rPr>
          <w:b/>
        </w:rPr>
        <w:t>2019/xx</w:t>
      </w:r>
      <w:r>
        <w:t>: 92.</w:t>
      </w:r>
    </w:p>
    <w:p w14:paraId="32AF7775" w14:textId="77777777" w:rsidR="00CE33E1" w:rsidRDefault="00FB32B8">
      <w:pPr>
        <w:pStyle w:val="Bibliography"/>
      </w:pPr>
      <w:bookmarkStart w:id="298" w:name="ref-fuglstadConstructingPriorsThat2019"/>
      <w:bookmarkEnd w:id="297"/>
      <w:r>
        <w:t xml:space="preserve">Fuglstad, G.-A., Simpson, D., Lindgren, F., and Rue, H. 2019. Constructing Priors that Penalize the Complexity of Gaussian Random Fields. null </w:t>
      </w:r>
      <w:r>
        <w:rPr>
          <w:b/>
        </w:rPr>
        <w:t>114</w:t>
      </w:r>
      <w:r>
        <w:t>(525): 445–452. Taylor &amp; Francis. doi:</w:t>
      </w:r>
      <w:hyperlink r:id="rId23">
        <w:r>
          <w:rPr>
            <w:rStyle w:val="Hyperlink"/>
          </w:rPr>
          <w:t>10.1080/01621459.2017.1415907</w:t>
        </w:r>
      </w:hyperlink>
      <w:r>
        <w:t>.</w:t>
      </w:r>
    </w:p>
    <w:p w14:paraId="108688E4" w14:textId="77777777" w:rsidR="00CE33E1" w:rsidRDefault="00FB32B8">
      <w:pPr>
        <w:pStyle w:val="Bibliography"/>
      </w:pPr>
      <w:bookmarkStart w:id="299" w:name="X40e4b90367109730a2718e09c02eacb1dce3e88"/>
      <w:bookmarkEnd w:id="298"/>
      <w:r>
        <w:t xml:space="preserve">Greenan, B.J.W., Shackell, N.L., Ferguson, K., Greyson, P., Cogswell, A., Brickman, D., Wang, Z., Cook, A., Brennan, C.E., and Saba, V.S. 2019. Climate Change Vulnerability of American Lobster Fishing Communities in Atlantic Canada. Front. Mar. Sci. </w:t>
      </w:r>
      <w:r>
        <w:rPr>
          <w:b/>
        </w:rPr>
        <w:t>6</w:t>
      </w:r>
      <w:r>
        <w:t>. Frontiers. doi:</w:t>
      </w:r>
      <w:hyperlink r:id="rId24">
        <w:r>
          <w:rPr>
            <w:rStyle w:val="Hyperlink"/>
          </w:rPr>
          <w:t>10.3389/fmars.2019.00579</w:t>
        </w:r>
      </w:hyperlink>
      <w:r>
        <w:t>.</w:t>
      </w:r>
    </w:p>
    <w:p w14:paraId="143E4DF3" w14:textId="77777777" w:rsidR="00CE33E1" w:rsidRDefault="00FB32B8">
      <w:pPr>
        <w:pStyle w:val="Bibliography"/>
      </w:pPr>
      <w:bookmarkStart w:id="300" w:name="X20eebb7ac45ec5aee52640a9653d539f6a5eeab"/>
      <w:bookmarkEnd w:id="299"/>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 Gulf of Maine. Available from </w:t>
      </w:r>
      <w:hyperlink r:id="rId25">
        <w:r>
          <w:rPr>
            <w:rStyle w:val="Hyperlink"/>
          </w:rPr>
          <w:t>http://waves-vagues.dfo-mpo.gc.ca/Library/342505.pdf</w:t>
        </w:r>
      </w:hyperlink>
      <w:r>
        <w:t>.</w:t>
      </w:r>
    </w:p>
    <w:p w14:paraId="354122D1" w14:textId="77777777" w:rsidR="00CE33E1" w:rsidRDefault="00FB32B8">
      <w:pPr>
        <w:pStyle w:val="Bibliography"/>
      </w:pPr>
      <w:bookmarkStart w:id="301" w:name="X2b0c2f4695e7093a431a3e535d437bdde075506"/>
      <w:bookmarkEnd w:id="300"/>
      <w:r>
        <w:t xml:space="preserve">Grinnell, J. 1904. The Origin and Distribution of the Chest-Nut-Backed Chickadee. The Auk </w:t>
      </w:r>
      <w:r>
        <w:rPr>
          <w:b/>
        </w:rPr>
        <w:t>21</w:t>
      </w:r>
      <w:r>
        <w:t>(3): 364–382. American Ornithological Society. doi:</w:t>
      </w:r>
      <w:hyperlink r:id="rId26">
        <w:r>
          <w:rPr>
            <w:rStyle w:val="Hyperlink"/>
          </w:rPr>
          <w:t>10.2307/4070199</w:t>
        </w:r>
      </w:hyperlink>
      <w:r>
        <w:t>.</w:t>
      </w:r>
    </w:p>
    <w:p w14:paraId="1EE186F7" w14:textId="77777777" w:rsidR="00CE33E1" w:rsidRDefault="00FB32B8">
      <w:pPr>
        <w:pStyle w:val="Bibliography"/>
      </w:pPr>
      <w:bookmarkStart w:id="302" w:name="ref-hallidayNorthAtlanticFishery1996"/>
      <w:bookmarkEnd w:id="301"/>
      <w:r>
        <w:t xml:space="preserve">Halliday, R.G., and Pinhorn, A.T. 1996. North Atlantic Fishery Management Systems: A Comparison of Management Methods and Resource Trends. Journal of Northwest Atlantic Fishery Science; Dartmouth </w:t>
      </w:r>
      <w:r>
        <w:rPr>
          <w:b/>
        </w:rPr>
        <w:t>20</w:t>
      </w:r>
      <w:r>
        <w:t xml:space="preserve">. Northwest Atlantic Fisheries Org, Dartmouth, Canada, Dartmouth. Available from </w:t>
      </w:r>
      <w:hyperlink r:id="rId27">
        <w:r>
          <w:rPr>
            <w:rStyle w:val="Hyperlink"/>
          </w:rPr>
          <w:t>http://search.proquest.com/docview/2377266062/abstract/B0E1653EF6254974PQ/1</w:t>
        </w:r>
      </w:hyperlink>
      <w:r>
        <w:t xml:space="preserve"> [accessed 22 September 2020].</w:t>
      </w:r>
    </w:p>
    <w:p w14:paraId="4D037FCE" w14:textId="77777777" w:rsidR="00CE33E1" w:rsidRDefault="00FB32B8">
      <w:pPr>
        <w:pStyle w:val="Bibliography"/>
      </w:pPr>
      <w:bookmarkStart w:id="303" w:name="ref-halpernAchievingTripleBottom2013"/>
      <w:bookmarkEnd w:id="302"/>
      <w:r>
        <w:t xml:space="preserve">Halpern, B.S., Klein, C.J., Brown, C.J., Beger, M., Grantham, H.S., Mangubhai, S., Ruckelshaus, M., Tulloch, V.J., Watts, M., White, C., and Possingham, H.P. 2013. Achieving the triple </w:t>
      </w:r>
      <w:r>
        <w:lastRenderedPageBreak/>
        <w:t xml:space="preserve">bottom line in the face of inherent trade-offs among social equity, economic return, and conservation. PNAS </w:t>
      </w:r>
      <w:r>
        <w:rPr>
          <w:b/>
        </w:rPr>
        <w:t>110</w:t>
      </w:r>
      <w:r>
        <w:t>(15): 6229–6234. doi:</w:t>
      </w:r>
      <w:hyperlink r:id="rId28">
        <w:r>
          <w:rPr>
            <w:rStyle w:val="Hyperlink"/>
          </w:rPr>
          <w:t>10.1073/pnas.1217689110</w:t>
        </w:r>
      </w:hyperlink>
      <w:r>
        <w:t>.</w:t>
      </w:r>
    </w:p>
    <w:p w14:paraId="1A4AE605" w14:textId="77777777" w:rsidR="00CE33E1" w:rsidRDefault="00FB32B8">
      <w:pPr>
        <w:pStyle w:val="Bibliography"/>
      </w:pPr>
      <w:bookmarkStart w:id="304" w:name="ref-hartSplitNotSplit2013"/>
      <w:bookmarkEnd w:id="303"/>
      <w:r>
        <w:t xml:space="preserve">Hart, D.R., Jacobson, L.D., and Tang, J. 2013. To split or not to split: Assessment of Georges Bank sea scallops in the presence of marine protected areas. Fisheries Research </w:t>
      </w:r>
      <w:r>
        <w:rPr>
          <w:b/>
        </w:rPr>
        <w:t>144</w:t>
      </w:r>
      <w:r>
        <w:t>: 74–83. doi:</w:t>
      </w:r>
      <w:hyperlink r:id="rId29">
        <w:r>
          <w:rPr>
            <w:rStyle w:val="Hyperlink"/>
          </w:rPr>
          <w:t>10.1016/j.fishres.2012.11.004</w:t>
        </w:r>
      </w:hyperlink>
      <w:r>
        <w:t>.</w:t>
      </w:r>
    </w:p>
    <w:p w14:paraId="4666FBAC" w14:textId="77777777" w:rsidR="00CE33E1" w:rsidRDefault="00FB32B8">
      <w:pPr>
        <w:pStyle w:val="Bibliography"/>
      </w:pPr>
      <w:bookmarkStart w:id="305" w:name="Xda9d4cc8f946e4ba2888c3552833b9a67b9f362"/>
      <w:bookmarkEnd w:id="304"/>
      <w:r>
        <w:t>Hilborn, R., and Walters, C.J. 1992. Quantitative fisheries stock assessment: Choice, dynamics and uncertainty. Chapman and Hall, New York.</w:t>
      </w:r>
    </w:p>
    <w:p w14:paraId="77D1D59D" w14:textId="77777777" w:rsidR="00CE33E1" w:rsidRDefault="00FB32B8">
      <w:pPr>
        <w:pStyle w:val="Bibliography"/>
      </w:pPr>
      <w:bookmarkStart w:id="306" w:name="ref-johnsonYellowtailFlounderLimanda1999"/>
      <w:bookmarkEnd w:id="305"/>
      <w:r>
        <w:t>Johnson, D.L., Morse, W.W., Berrien, P.L., and Vitaliano, J.J. 1999. Yellowtail Flounder, Limanda ferruginea, Life History and Habitat Characteristics. NOAA Technical Memorandum.</w:t>
      </w:r>
    </w:p>
    <w:p w14:paraId="47FCE9F6" w14:textId="77777777" w:rsidR="00CE33E1" w:rsidRDefault="00FB32B8">
      <w:pPr>
        <w:pStyle w:val="Bibliography"/>
      </w:pPr>
      <w:bookmarkStart w:id="307" w:name="ref-kavanaughThirtyThreeYearsOcean2017"/>
      <w:bookmarkEnd w:id="306"/>
      <w:r>
        <w:t xml:space="preserve">Kavanaugh, M.T., Rheuban, J.E., Luis, K.M.A., and Doney, S.C. 2017. Thirty-Three Years of Ocean Benthic Warming Along the U.S. Northeast Continental Shelf and Slope: Patterns, Drivers, and Ecological Consequences. Journal of Geophysical Research: Oceans </w:t>
      </w:r>
      <w:r>
        <w:rPr>
          <w:b/>
        </w:rPr>
        <w:t>122</w:t>
      </w:r>
      <w:r>
        <w:t>(12): 9399–9414. doi:</w:t>
      </w:r>
      <w:hyperlink r:id="rId30">
        <w:r>
          <w:rPr>
            <w:rStyle w:val="Hyperlink"/>
          </w:rPr>
          <w:t>10.1002/2017JC012953</w:t>
        </w:r>
      </w:hyperlink>
      <w:r>
        <w:t>.</w:t>
      </w:r>
    </w:p>
    <w:p w14:paraId="4CA85B02" w14:textId="77777777" w:rsidR="00CE33E1" w:rsidRDefault="00FB32B8">
      <w:pPr>
        <w:pStyle w:val="Bibliography"/>
      </w:pPr>
      <w:bookmarkStart w:id="308" w:name="X0cc0d8a93df722e71c49e78bd344cb40c38ffdf"/>
      <w:bookmarkEnd w:id="307"/>
      <w:r>
        <w:t xml:space="preserve">Keith, D.M., Sameoto, J.A., Keyser, F.M., and Ward-Paige, C.A. 2020. Evaluating socio-economic and conservation impacts of management: A case study of time-area closures on Georges Bank. PLOS ONE </w:t>
      </w:r>
      <w:r>
        <w:rPr>
          <w:b/>
        </w:rPr>
        <w:t>15</w:t>
      </w:r>
      <w:r>
        <w:t>(10): e0240322. Public Library of Science. doi:</w:t>
      </w:r>
      <w:hyperlink r:id="rId31">
        <w:r>
          <w:rPr>
            <w:rStyle w:val="Hyperlink"/>
          </w:rPr>
          <w:t>10.1371/journal.pone.0240322</w:t>
        </w:r>
      </w:hyperlink>
      <w:r>
        <w:t>.</w:t>
      </w:r>
    </w:p>
    <w:p w14:paraId="71B830FE" w14:textId="77777777" w:rsidR="00CE33E1" w:rsidRDefault="00FB32B8">
      <w:pPr>
        <w:pStyle w:val="Bibliography"/>
      </w:pPr>
      <w:bookmarkStart w:id="309" w:name="X9fda6dcb8957dc3010b781e0e341d7ffc02749b"/>
      <w:bookmarkEnd w:id="308"/>
      <w:r>
        <w:t xml:space="preserve">Kristensen, K., Nielsen, A., Berg, C.W., Skaug, H., and Bell, B.M. 2016. TMB: Automatic Differentiation and Laplace Approximation. Journal of Statistical Software </w:t>
      </w:r>
      <w:r>
        <w:rPr>
          <w:b/>
        </w:rPr>
        <w:t>70</w:t>
      </w:r>
      <w:r>
        <w:t>(1): 1–21. doi:</w:t>
      </w:r>
      <w:hyperlink r:id="rId32">
        <w:r>
          <w:rPr>
            <w:rStyle w:val="Hyperlink"/>
          </w:rPr>
          <w:t>10.18637/jss.v070.i05</w:t>
        </w:r>
      </w:hyperlink>
      <w:r>
        <w:t>.</w:t>
      </w:r>
    </w:p>
    <w:p w14:paraId="423C753D" w14:textId="77777777" w:rsidR="00CE33E1" w:rsidRDefault="00FB32B8">
      <w:pPr>
        <w:pStyle w:val="Bibliography"/>
      </w:pPr>
      <w:bookmarkStart w:id="310" w:name="ref-leachModellingInfluenceBiotic2016"/>
      <w:bookmarkEnd w:id="309"/>
      <w:r>
        <w:t xml:space="preserve">Leach, K., Montgomery, W.I., and Reid, N. 2016. Modelling the influence of biotic factors on species distribution patterns. Ecological Modelling </w:t>
      </w:r>
      <w:r>
        <w:rPr>
          <w:b/>
        </w:rPr>
        <w:t>337</w:t>
      </w:r>
      <w:r>
        <w:t>: 96–106. doi:</w:t>
      </w:r>
      <w:hyperlink r:id="rId33">
        <w:r>
          <w:rPr>
            <w:rStyle w:val="Hyperlink"/>
          </w:rPr>
          <w:t>10.1016/j.ecolmodel.2016.06.008</w:t>
        </w:r>
      </w:hyperlink>
      <w:r>
        <w:t>.</w:t>
      </w:r>
    </w:p>
    <w:p w14:paraId="246A6D78" w14:textId="77777777" w:rsidR="00CE33E1" w:rsidRDefault="00FB32B8">
      <w:pPr>
        <w:pStyle w:val="Bibliography"/>
      </w:pPr>
      <w:bookmarkStart w:id="311" w:name="ref-legaultStockAssessmentGeorges2018"/>
      <w:bookmarkEnd w:id="310"/>
      <w:r>
        <w:t xml:space="preserve">Legault, C.M., and McCurdy, Q.M. 2018. Stock Assessment of Georges Bank Yellowtail Flounder for 2018. TRAC. Ref. Doc </w:t>
      </w:r>
      <w:r>
        <w:rPr>
          <w:b/>
        </w:rPr>
        <w:t>2018/03</w:t>
      </w:r>
      <w:r>
        <w:t>: 64.</w:t>
      </w:r>
    </w:p>
    <w:p w14:paraId="21F652F0" w14:textId="77777777" w:rsidR="00CE33E1" w:rsidRDefault="00FB32B8">
      <w:pPr>
        <w:pStyle w:val="Bibliography"/>
      </w:pPr>
      <w:bookmarkStart w:id="312" w:name="ref-lindgrenBayesianSpatialModelling2015"/>
      <w:bookmarkEnd w:id="311"/>
      <w:r>
        <w:t xml:space="preserve">Lindgren, F., and Rue, H. 2015. Bayesian Spatial Modelling with R-INLA. Journal of Statistical Software </w:t>
      </w:r>
      <w:r>
        <w:rPr>
          <w:b/>
        </w:rPr>
        <w:t>63</w:t>
      </w:r>
      <w:r>
        <w:t>(1, 1): 1–25. doi:</w:t>
      </w:r>
      <w:hyperlink r:id="rId34">
        <w:r>
          <w:rPr>
            <w:rStyle w:val="Hyperlink"/>
          </w:rPr>
          <w:t>10.18637/jss.v063.i19</w:t>
        </w:r>
      </w:hyperlink>
      <w:r>
        <w:t>.</w:t>
      </w:r>
    </w:p>
    <w:p w14:paraId="01D87976" w14:textId="77777777" w:rsidR="00CE33E1" w:rsidRDefault="00FB32B8">
      <w:pPr>
        <w:pStyle w:val="Bibliography"/>
      </w:pPr>
      <w:bookmarkStart w:id="313" w:name="Xabec9d6aceacb92388cea5494eeb4ab54cbadb5"/>
      <w:bookmarkEnd w:id="312"/>
      <w:r>
        <w:t xml:space="preserve">Martínez-Minaya, J., Cameletti, M., Conesa, D., and Pennino, M.G. 2018. Species distribution modeling: A statistical review with focus in spatio-temporal issues. Stoch Environ Res Risk Assess </w:t>
      </w:r>
      <w:r>
        <w:rPr>
          <w:b/>
        </w:rPr>
        <w:t>32</w:t>
      </w:r>
      <w:r>
        <w:t>(11): 3227–3244. doi:</w:t>
      </w:r>
      <w:hyperlink r:id="rId35">
        <w:r>
          <w:rPr>
            <w:rStyle w:val="Hyperlink"/>
          </w:rPr>
          <w:t>10.1007/s00477-018-1548-7</w:t>
        </w:r>
      </w:hyperlink>
      <w:r>
        <w:t>.</w:t>
      </w:r>
    </w:p>
    <w:p w14:paraId="68B86727" w14:textId="77777777" w:rsidR="00CE33E1" w:rsidRDefault="00FB32B8">
      <w:pPr>
        <w:pStyle w:val="Bibliography"/>
      </w:pPr>
      <w:bookmarkStart w:id="314" w:name="ref-mchenryProjectingMarineSpecies2019"/>
      <w:bookmarkEnd w:id="313"/>
      <w:r>
        <w:t xml:space="preserve">McHenry, J., Welch, H., Lester, S.E., and Saba, V. 2019. Projecting marine species range shifts from only temperature can mask climate vulnerability. Global Change Biology </w:t>
      </w:r>
      <w:r>
        <w:rPr>
          <w:b/>
        </w:rPr>
        <w:t>0</w:t>
      </w:r>
      <w:r>
        <w:t>(0). doi:</w:t>
      </w:r>
      <w:hyperlink r:id="rId36">
        <w:r>
          <w:rPr>
            <w:rStyle w:val="Hyperlink"/>
          </w:rPr>
          <w:t>10.1111/gcb.14828</w:t>
        </w:r>
      </w:hyperlink>
      <w:r>
        <w:t>.</w:t>
      </w:r>
    </w:p>
    <w:p w14:paraId="055A215C" w14:textId="77777777" w:rsidR="00CE33E1" w:rsidRDefault="00FB32B8">
      <w:pPr>
        <w:pStyle w:val="Bibliography"/>
      </w:pPr>
      <w:bookmarkStart w:id="315" w:name="ref-mcmullen2014GISData2014"/>
      <w:bookmarkEnd w:id="314"/>
      <w:r>
        <w:t xml:space="preserve">McMullen, K.Y., Paskevich, V.F., and Poppe, L.J. 2014. 2014, GIS data catalog, in Poppe, L.J., McMullen, K.Y., Williams, S.J., And Paskevich, V.F., Eds., 2014, USGS east-coast sediment </w:t>
      </w:r>
      <w:r>
        <w:lastRenderedPageBreak/>
        <w:t xml:space="preserve">analysis: Procedures, database, and GIS data (ver. 3.0, November 2014). Available from </w:t>
      </w:r>
      <w:hyperlink r:id="rId37">
        <w:r>
          <w:rPr>
            <w:rStyle w:val="Hyperlink"/>
          </w:rPr>
          <w:t>http://pubs.usgs.gov/of/2005/1001/</w:t>
        </w:r>
      </w:hyperlink>
      <w:r>
        <w:t>.</w:t>
      </w:r>
    </w:p>
    <w:p w14:paraId="6DBE76E6" w14:textId="77777777" w:rsidR="00CE33E1" w:rsidRDefault="00FB32B8">
      <w:pPr>
        <w:pStyle w:val="Bibliography"/>
      </w:pPr>
      <w:bookmarkStart w:id="316" w:name="X45a9a89a24fb129f687a58ed5664036165a3520"/>
      <w:bookmarkEnd w:id="315"/>
      <w:r>
        <w:t xml:space="preserve">Merow, C., LaFleur, N., Silander Jr., J.A., Wilson, A.M., and Rubega, M. 2011. Developing Dynamic Mechanistic Species Distribution Models: Predicting Bird-Mediated Spread of Invasive Plants across Northeastern North America. The American Naturalist </w:t>
      </w:r>
      <w:r>
        <w:rPr>
          <w:b/>
        </w:rPr>
        <w:t>178</w:t>
      </w:r>
      <w:r>
        <w:t>(1): 30–43. The University of Chicago Press. doi:</w:t>
      </w:r>
      <w:hyperlink r:id="rId38">
        <w:r>
          <w:rPr>
            <w:rStyle w:val="Hyperlink"/>
          </w:rPr>
          <w:t>10.1086/660295</w:t>
        </w:r>
      </w:hyperlink>
      <w:r>
        <w:t>.</w:t>
      </w:r>
    </w:p>
    <w:p w14:paraId="3EE44366" w14:textId="77777777" w:rsidR="00CE33E1" w:rsidRDefault="00FB32B8">
      <w:pPr>
        <w:pStyle w:val="Bibliography"/>
      </w:pPr>
      <w:bookmarkStart w:id="317" w:name="ref-murawskiLargescaleClosedAreas2000"/>
      <w:bookmarkEnd w:id="316"/>
      <w:r>
        <w:t xml:space="preserve">Murawski, S.A., Brown, R., Lai, H.-L., Rago, P.J., and Hendrickson, L. 2000. Large-scale closed areas as a fishery-management tool in temperate marine systems: The Georges Bank experience. Bull. US FIsh Comm </w:t>
      </w:r>
      <w:r>
        <w:rPr>
          <w:b/>
        </w:rPr>
        <w:t>66</w:t>
      </w:r>
      <w:r>
        <w:t xml:space="preserve">: 775–798. Available from </w:t>
      </w:r>
      <w:hyperlink r:id="rId39">
        <w:r>
          <w:rPr>
            <w:rStyle w:val="Hyperlink"/>
          </w:rPr>
          <w:t>https://www.ingentaconnect.com/content/umrsmas/bullmar/2000/00000066/00000003/art00020</w:t>
        </w:r>
      </w:hyperlink>
      <w:r>
        <w:t xml:space="preserve"> [accessed 24 July 2019].</w:t>
      </w:r>
    </w:p>
    <w:p w14:paraId="55FA84FB" w14:textId="77777777" w:rsidR="00CE33E1" w:rsidRDefault="00FB32B8">
      <w:pPr>
        <w:pStyle w:val="Bibliography"/>
      </w:pPr>
      <w:bookmarkStart w:id="318" w:name="ref-nfsc54thNortheastRegional2012"/>
      <w:bookmarkEnd w:id="317"/>
      <w:r>
        <w:t xml:space="preserve">NFSC. 2012. 54th Northeast Regional Stock Assessment Workshop (54th SAW), assessment summary report. Available from </w:t>
      </w:r>
      <w:hyperlink r:id="rId40">
        <w:r>
          <w:rPr>
            <w:rStyle w:val="Hyperlink"/>
          </w:rPr>
          <w:t>https://repository.library.noaa.gov/view/noaa/4184</w:t>
        </w:r>
      </w:hyperlink>
      <w:r>
        <w:t xml:space="preserve"> [accessed 1 September 2020].</w:t>
      </w:r>
    </w:p>
    <w:p w14:paraId="06CC84BA" w14:textId="77777777" w:rsidR="00CE33E1" w:rsidRDefault="00FB32B8">
      <w:pPr>
        <w:pStyle w:val="Bibliography"/>
      </w:pPr>
      <w:bookmarkStart w:id="319" w:name="ref-NOAAYellowtailFlounder2020"/>
      <w:bookmarkEnd w:id="318"/>
      <w:r>
        <w:t xml:space="preserve">NOAA. 2020. NOAA Yellowtail Flounder Overview. Accessed September 1, 2020. https://www.fisheries.noaa.gov/species/yellowtail-flounder#overview. NOAA Yellowtail Flounder Overview. Available from </w:t>
      </w:r>
      <w:hyperlink r:id="rId41" w:anchor="overview">
        <w:r>
          <w:rPr>
            <w:rStyle w:val="Hyperlink"/>
          </w:rPr>
          <w:t>https://www.fisheries.noaa.gov/species/yellowtail-flounder#overview</w:t>
        </w:r>
      </w:hyperlink>
      <w:r>
        <w:t xml:space="preserve"> [accessed 1 September 2020].</w:t>
      </w:r>
    </w:p>
    <w:p w14:paraId="6F0C8A7D" w14:textId="77777777" w:rsidR="00CE33E1" w:rsidRDefault="00FB32B8">
      <w:pPr>
        <w:pStyle w:val="Bibliography"/>
      </w:pPr>
      <w:bookmarkStart w:id="320" w:name="Xc787b6a86f8307fd9d641c0a276ece222751b88"/>
      <w:bookmarkEnd w:id="319"/>
      <w:r>
        <w:t xml:space="preserve">O’Keefe, C.E., Cadrin, S.X., and Stokesbury, K.D.E. 2014. Evaluating effectiveness of time/area closures, quotas/caps, and fleet communications to reduce fisheries bycatch. ICES J Mar Sci </w:t>
      </w:r>
      <w:r>
        <w:rPr>
          <w:b/>
        </w:rPr>
        <w:t>71</w:t>
      </w:r>
      <w:r>
        <w:t>(5): 1286–1297. doi:</w:t>
      </w:r>
      <w:hyperlink r:id="rId42">
        <w:r>
          <w:rPr>
            <w:rStyle w:val="Hyperlink"/>
          </w:rPr>
          <w:t>10.1093/icesjms/fst063</w:t>
        </w:r>
      </w:hyperlink>
      <w:r>
        <w:t>.</w:t>
      </w:r>
    </w:p>
    <w:p w14:paraId="4F29E315" w14:textId="77777777" w:rsidR="00CE33E1" w:rsidRDefault="00FB32B8">
      <w:pPr>
        <w:pStyle w:val="Bibliography"/>
      </w:pPr>
      <w:bookmarkStart w:id="321" w:name="ref-pershingSlowAdaptationFace2015"/>
      <w:bookmarkEnd w:id="320"/>
      <w:r>
        <w:t xml:space="preserve">Pershing, A.J., Alexander, M.A., Hernandez, C.M., Kerr, L.A., Bris, A.L., Mills, K.E., Nye, J.A., Record, N.R., Scannell, H.A., Scott, J.D., Sherwood, G.D., and Thomas, A.C. 2015. Slow adaptation in the face of rapid warming leads to collapse of the Gulf of Maine cod fishery. Science </w:t>
      </w:r>
      <w:r>
        <w:rPr>
          <w:b/>
        </w:rPr>
        <w:t>350</w:t>
      </w:r>
      <w:r>
        <w:t>(6262): 809–812. American Association for the Advancement of Science. doi:</w:t>
      </w:r>
      <w:hyperlink r:id="rId43">
        <w:r>
          <w:rPr>
            <w:rStyle w:val="Hyperlink"/>
          </w:rPr>
          <w:t>10.1126/science.aac9819</w:t>
        </w:r>
      </w:hyperlink>
      <w:r>
        <w:t>.</w:t>
      </w:r>
    </w:p>
    <w:p w14:paraId="14F97845" w14:textId="77777777" w:rsidR="00CE33E1" w:rsidRDefault="00FB32B8">
      <w:pPr>
        <w:pStyle w:val="Bibliography"/>
      </w:pPr>
      <w:bookmarkStart w:id="322" w:name="X7b3c79bfb7654af1f4b03dba64dad1a6765c972"/>
      <w:bookmarkEnd w:id="321"/>
      <w:r>
        <w:t xml:space="preserve">R Core Team. 2020. R: A language and environment for statistical computing. R Foundation for Statistical Computing, Vienna, Austria. Available from </w:t>
      </w:r>
      <w:hyperlink r:id="rId44">
        <w:r>
          <w:rPr>
            <w:rStyle w:val="Hyperlink"/>
          </w:rPr>
          <w:t>https://www.R-project.org/</w:t>
        </w:r>
      </w:hyperlink>
      <w:r>
        <w:t>.</w:t>
      </w:r>
    </w:p>
    <w:p w14:paraId="4187A829" w14:textId="77777777" w:rsidR="00CE33E1" w:rsidRDefault="00FB32B8">
      <w:pPr>
        <w:pStyle w:val="Bibliography"/>
      </w:pPr>
      <w:bookmarkStart w:id="323" w:name="X23a5438454de93f058bf06d4eb551a4916a8d7c"/>
      <w:bookmarkEnd w:id="322"/>
      <w:r>
        <w:t xml:space="preserve">Reuchlin-Hugenholtz, E., Shackell, N.L., and Hutchings, J.A. 2015. The Potential for Spatial Distribution Indices to Signal Thresholds in Marine Fish Biomass. PLOS ONE </w:t>
      </w:r>
      <w:r>
        <w:rPr>
          <w:b/>
        </w:rPr>
        <w:t>10</w:t>
      </w:r>
      <w:r>
        <w:t>(3): e0120500. Public Library of Science. doi:</w:t>
      </w:r>
      <w:hyperlink r:id="rId45">
        <w:r>
          <w:rPr>
            <w:rStyle w:val="Hyperlink"/>
          </w:rPr>
          <w:t>10.1371/journal.pone.0120500</w:t>
        </w:r>
      </w:hyperlink>
      <w:r>
        <w:t>.</w:t>
      </w:r>
    </w:p>
    <w:p w14:paraId="0C4B1679" w14:textId="77777777" w:rsidR="00CE33E1" w:rsidRDefault="00FB32B8">
      <w:pPr>
        <w:pStyle w:val="Bibliography"/>
      </w:pPr>
      <w:bookmarkStart w:id="324" w:name="ref-rickerFurtherNotesFishing1944"/>
      <w:bookmarkEnd w:id="323"/>
      <w:r>
        <w:t xml:space="preserve">Ricker, W.E. 1944. Further Notes on Fishing Mortality and Effort. Copeia </w:t>
      </w:r>
      <w:r>
        <w:rPr>
          <w:b/>
        </w:rPr>
        <w:t>1944</w:t>
      </w:r>
      <w:r>
        <w:t>(1): 23–44. doi:</w:t>
      </w:r>
      <w:hyperlink r:id="rId46">
        <w:r>
          <w:rPr>
            <w:rStyle w:val="Hyperlink"/>
          </w:rPr>
          <w:t>10.2307/1438245</w:t>
        </w:r>
      </w:hyperlink>
      <w:r>
        <w:t>.</w:t>
      </w:r>
    </w:p>
    <w:p w14:paraId="37A9D0D0" w14:textId="77777777" w:rsidR="00CE33E1" w:rsidRDefault="00FB32B8">
      <w:pPr>
        <w:pStyle w:val="Bibliography"/>
      </w:pPr>
      <w:bookmarkStart w:id="325" w:name="Xf9cc38473ed8313b625eef6dd83e832a413696b"/>
      <w:bookmarkEnd w:id="324"/>
      <w:r>
        <w:t>Ricker, W.E. 1975. Computation and Interpretation of Biological Statistics of Fish Populaions. Environment Canada, Ottawa.</w:t>
      </w:r>
    </w:p>
    <w:p w14:paraId="08BC7F87" w14:textId="77777777" w:rsidR="00CE33E1" w:rsidRDefault="00FB32B8">
      <w:pPr>
        <w:pStyle w:val="Bibliography"/>
      </w:pPr>
      <w:bookmarkStart w:id="326" w:name="ref-robinsonPushingLimitsMarine2011"/>
      <w:bookmarkEnd w:id="325"/>
      <w:r>
        <w:t xml:space="preserve">Robinson, L.M., Elith, J., Hobday, A.J., Pearson, R.G., Kendall, B.E., Possingham, H.P., and Richardson, A.J. 2011. Pushing the limits in marine species distribution modelling: Lessons </w:t>
      </w:r>
      <w:r>
        <w:lastRenderedPageBreak/>
        <w:t xml:space="preserve">from the land present challenges and opportunities. Global Ecology and Biogeography </w:t>
      </w:r>
      <w:r>
        <w:rPr>
          <w:b/>
        </w:rPr>
        <w:t>20</w:t>
      </w:r>
      <w:r>
        <w:t>(6): 789–802. doi:</w:t>
      </w:r>
      <w:hyperlink r:id="rId47">
        <w:r>
          <w:rPr>
            <w:rStyle w:val="Hyperlink"/>
          </w:rPr>
          <w:t>10.1111/j.1466-8238.2010.00636.x</w:t>
        </w:r>
      </w:hyperlink>
      <w:r>
        <w:t>.</w:t>
      </w:r>
    </w:p>
    <w:p w14:paraId="427507DA" w14:textId="77777777" w:rsidR="00CE33E1" w:rsidRDefault="00FB32B8">
      <w:pPr>
        <w:pStyle w:val="Bibliography"/>
      </w:pPr>
      <w:bookmarkStart w:id="327" w:name="ref-rueBayesianComputingINLA2016"/>
      <w:bookmarkEnd w:id="326"/>
      <w:r>
        <w:t xml:space="preserve">Rue, H., Riebler, A., Sørbye, S.H., Illian, J.B., Simpson, D.P., and Lindgren, F.K. 2016. Bayesian Computing with INLA: A Review. Available from </w:t>
      </w:r>
      <w:hyperlink r:id="rId48">
        <w:r>
          <w:rPr>
            <w:rStyle w:val="Hyperlink"/>
          </w:rPr>
          <w:t>https://arxiv.org/abs/1604.00860v2</w:t>
        </w:r>
      </w:hyperlink>
      <w:r>
        <w:t xml:space="preserve"> [accessed 22 September 2020].</w:t>
      </w:r>
    </w:p>
    <w:p w14:paraId="1EBB1DAC" w14:textId="77777777" w:rsidR="00CE33E1" w:rsidRDefault="00FB32B8">
      <w:pPr>
        <w:pStyle w:val="Bibliography"/>
      </w:pPr>
      <w:bookmarkStart w:id="328" w:name="ref-smithAnalysisDataBottom1996"/>
      <w:bookmarkEnd w:id="327"/>
      <w:r>
        <w:t>Smith, S.J. 1996. Analysis of Data from Bottom Trawl Surveys. NAFO Scientific Council Studies (28): 25–53.</w:t>
      </w:r>
    </w:p>
    <w:p w14:paraId="0B6E2368" w14:textId="77777777" w:rsidR="00CE33E1" w:rsidRDefault="00FB32B8">
      <w:pPr>
        <w:pStyle w:val="Bibliography"/>
      </w:pPr>
      <w:bookmarkStart w:id="329" w:name="ref-stokesburyEstimationSeaScallop2002"/>
      <w:bookmarkEnd w:id="328"/>
      <w:r>
        <w:t xml:space="preserve">Stokesbury, K.D.E. 2002. Estimation of Sea Scallop Abundance in Closed Areas of Georges Bank, USA. Transactions of the American Fisheries Society </w:t>
      </w:r>
      <w:r>
        <w:rPr>
          <w:b/>
        </w:rPr>
        <w:t>131</w:t>
      </w:r>
      <w:r>
        <w:t>(6): 1081–1092. doi:</w:t>
      </w:r>
      <w:hyperlink r:id="rId49">
        <w:r>
          <w:rPr>
            <w:rStyle w:val="Hyperlink"/>
          </w:rPr>
          <w:t>10.1577/1548-8659(2002)131&lt;1081:EOSSAI&gt;2.0.CO;2</w:t>
        </w:r>
      </w:hyperlink>
      <w:r>
        <w:t>.</w:t>
      </w:r>
    </w:p>
    <w:p w14:paraId="1B51110B" w14:textId="77777777" w:rsidR="00CE33E1" w:rsidRDefault="00FB32B8">
      <w:pPr>
        <w:pStyle w:val="Bibliography"/>
      </w:pPr>
      <w:bookmarkStart w:id="330" w:name="X0b09a21b065124699f16b7b859edf6997c8d6eb"/>
      <w:bookmarkEnd w:id="329"/>
      <w:r>
        <w:t xml:space="preserve">Sundblad, G., Bergström, U., and Sandström, A. 2011. Ecological coherence of marine protected area networks: A spatial assessment using species distribution models. Journal of Applied Ecology </w:t>
      </w:r>
      <w:r>
        <w:rPr>
          <w:b/>
        </w:rPr>
        <w:t>48</w:t>
      </w:r>
      <w:r>
        <w:t>(1): 112–120. doi:</w:t>
      </w:r>
      <w:hyperlink r:id="rId50">
        <w:r>
          <w:rPr>
            <w:rStyle w:val="Hyperlink"/>
          </w:rPr>
          <w:t>10.1111/j.1365-2664.2010.01892.x</w:t>
        </w:r>
      </w:hyperlink>
      <w:r>
        <w:t>.</w:t>
      </w:r>
    </w:p>
    <w:p w14:paraId="100798AF" w14:textId="77777777" w:rsidR="00CE33E1" w:rsidRDefault="00FB32B8">
      <w:pPr>
        <w:pStyle w:val="Bibliography"/>
      </w:pPr>
      <w:bookmarkStart w:id="331" w:name="ref-thorsonGuidanceDecisionsUsing2019"/>
      <w:bookmarkEnd w:id="330"/>
      <w:r>
        <w:t xml:space="preserve">Thorson, J.T. 2019. Guidance for decisions using the Vector Autoregressive Spatio-Temporal (VAST) package in stock, ecosystem, habitat and climate assessments. Fisheries Research </w:t>
      </w:r>
      <w:r>
        <w:rPr>
          <w:b/>
        </w:rPr>
        <w:t>210</w:t>
      </w:r>
      <w:r>
        <w:t>: 143–161. doi:</w:t>
      </w:r>
      <w:hyperlink r:id="rId51">
        <w:r>
          <w:rPr>
            <w:rStyle w:val="Hyperlink"/>
          </w:rPr>
          <w:t>10.1016/j.fishres.2018.10.013</w:t>
        </w:r>
      </w:hyperlink>
      <w:r>
        <w:t>.</w:t>
      </w:r>
    </w:p>
    <w:p w14:paraId="0E792235" w14:textId="77777777" w:rsidR="00CE33E1" w:rsidRDefault="00FB32B8">
      <w:pPr>
        <w:pStyle w:val="Bibliography"/>
      </w:pPr>
      <w:bookmarkStart w:id="332" w:name="ref-thorsonJointDynamicSpecies2016"/>
      <w:bookmarkEnd w:id="331"/>
      <w:r>
        <w:t xml:space="preserve">Thorson, J.T., Ianelli, J.N., Larsen, E.A., Ries, L., Scheuerell, M.D., Szuwalski, C., and Zipkin, E.F. 2016. Joint dynamic species distribution models: A tool for community ordination and spatio-temporal monitoring. Global Ecology and Biogeography </w:t>
      </w:r>
      <w:r>
        <w:rPr>
          <w:b/>
        </w:rPr>
        <w:t>25</w:t>
      </w:r>
      <w:r>
        <w:t>(9): 1144–1158. doi:</w:t>
      </w:r>
      <w:hyperlink r:id="rId52">
        <w:r>
          <w:rPr>
            <w:rStyle w:val="Hyperlink"/>
          </w:rPr>
          <w:t>10.1111/geb.12464</w:t>
        </w:r>
      </w:hyperlink>
      <w:r>
        <w:t>.</w:t>
      </w:r>
    </w:p>
    <w:p w14:paraId="5821FA4F" w14:textId="77777777" w:rsidR="00CE33E1" w:rsidRDefault="00FB32B8">
      <w:pPr>
        <w:pStyle w:val="Bibliography"/>
      </w:pPr>
      <w:bookmarkStart w:id="333" w:name="ref-tmgcDevelopmentSharingAllocation2002"/>
      <w:bookmarkEnd w:id="332"/>
      <w:r>
        <w:t>TMGC. 2002. Development of a Sharing Allocation Proposal for Transboundary Resources of Cod, Haddock and Yellowtail Flounder on Georges Bank. Fisheries Management Regional Report.</w:t>
      </w:r>
    </w:p>
    <w:p w14:paraId="2A8C853D" w14:textId="77777777" w:rsidR="00CE33E1" w:rsidRDefault="00FB32B8">
      <w:pPr>
        <w:pStyle w:val="Bibliography"/>
      </w:pPr>
      <w:bookmarkStart w:id="334" w:name="X4c25c5b716c4c78232b55f3f643ffb200fd9483"/>
      <w:bookmarkEnd w:id="333"/>
      <w:r>
        <w:t xml:space="preserve">Townsend, D.W., and Pettigrew, N.R. 1997. Nitrogen limitation of secondary production on Georges Bank. J Plankton Res </w:t>
      </w:r>
      <w:r>
        <w:rPr>
          <w:b/>
        </w:rPr>
        <w:t>19</w:t>
      </w:r>
      <w:r>
        <w:t>(2): 221–235. doi:</w:t>
      </w:r>
      <w:hyperlink r:id="rId53">
        <w:r>
          <w:rPr>
            <w:rStyle w:val="Hyperlink"/>
          </w:rPr>
          <w:t>10.1093/plankt/19.2.221</w:t>
        </w:r>
      </w:hyperlink>
      <w:r>
        <w:t>.</w:t>
      </w:r>
    </w:p>
    <w:p w14:paraId="6BE03526" w14:textId="77777777" w:rsidR="00CE33E1" w:rsidRDefault="00FB32B8">
      <w:pPr>
        <w:pStyle w:val="Bibliography"/>
      </w:pPr>
      <w:bookmarkStart w:id="335" w:name="ref-valentineSeaFloorEnvironment1991"/>
      <w:bookmarkEnd w:id="334"/>
      <w:r>
        <w:t>Valentine, P., and Lough, R.G. 1991. The Sea Floor Environment and the Fishery of Eastern Georges Bank - The Influence of Geological and Oceanographic Environmental Factors on the Abundance and Distribution of Fisheries Resources of the Northeast United States Continental Shelf. Open- File Rep: 91–439.</w:t>
      </w:r>
    </w:p>
    <w:p w14:paraId="1363D14B" w14:textId="77777777" w:rsidR="00CE33E1" w:rsidRDefault="00FB32B8">
      <w:pPr>
        <w:pStyle w:val="Bibliography"/>
      </w:pPr>
      <w:bookmarkStart w:id="336" w:name="ref-yinPrepSpatiotemporalModel2019"/>
      <w:bookmarkEnd w:id="335"/>
      <w:r>
        <w:t>Yin, Y., Sameoto, J.A., Keith, D.M., and Mills Flemming, J. (n.d.). (In Review) A Spatiotemporal Model of the Meat Weight - Shell Height Relationship for Sea Scallops in the Bay of Fundy.</w:t>
      </w:r>
    </w:p>
    <w:p w14:paraId="7760DFAB" w14:textId="77777777" w:rsidR="00CE33E1" w:rsidRDefault="00FB32B8">
      <w:pPr>
        <w:pStyle w:val="Bibliography"/>
      </w:pPr>
      <w:bookmarkStart w:id="337" w:name="ref-zuurProtocolDataExploration2010"/>
      <w:bookmarkEnd w:id="336"/>
      <w:r>
        <w:t xml:space="preserve">Zuur, A.F., Ieno, E.N., and Elphick, C.S. 2010. A protocol for data exploration to avoid common statistical problems: Data exploration. Methods in Ecology and Evolution </w:t>
      </w:r>
      <w:r>
        <w:rPr>
          <w:b/>
        </w:rPr>
        <w:t>1</w:t>
      </w:r>
      <w:r>
        <w:t>(1): 3–14. doi:</w:t>
      </w:r>
      <w:hyperlink r:id="rId54">
        <w:r>
          <w:rPr>
            <w:rStyle w:val="Hyperlink"/>
          </w:rPr>
          <w:t>10.1111/j.2041-210X.2009.00001.x</w:t>
        </w:r>
      </w:hyperlink>
      <w:r>
        <w:t>.</w:t>
      </w:r>
    </w:p>
    <w:p w14:paraId="5A719084" w14:textId="77777777" w:rsidR="00CE33E1" w:rsidRDefault="00FB32B8">
      <w:pPr>
        <w:pStyle w:val="Bibliography"/>
      </w:pPr>
      <w:bookmarkStart w:id="338" w:name="ref-zuurBeginnerGuideSpatial2018"/>
      <w:bookmarkEnd w:id="337"/>
      <w:r>
        <w:t>Zuur, A.F., and Leno, E.N. 2018. Beginner’s guide to spatial, temporal, and spatial-temporal ecological data analysis with R-INLA /. Highland Statistics Ltd, Newburgh, United Kingdom.</w:t>
      </w:r>
    </w:p>
    <w:p w14:paraId="51C1F949" w14:textId="77777777" w:rsidR="00CE33E1" w:rsidRDefault="00FB32B8">
      <w:pPr>
        <w:pStyle w:val="Bibliography"/>
      </w:pPr>
      <w:bookmarkStart w:id="339" w:name="ref-zuurBeginnerGuideSpatial2017"/>
      <w:bookmarkEnd w:id="338"/>
      <w:r>
        <w:lastRenderedPageBreak/>
        <w:t>Zuur, A.F., Leno, E.N., and Saveliev, A.A. 2017. Beginner’s guide to spatial, temporal, and spatial-temporal ecological data analysis with R-INLA /. Highland Statistics Ltd, Newburgh, United Kingdom.</w:t>
      </w:r>
    </w:p>
    <w:bookmarkEnd w:id="280"/>
    <w:bookmarkEnd w:id="339"/>
    <w:p w14:paraId="19853D7D" w14:textId="77777777" w:rsidR="00CE33E1" w:rsidRDefault="00FB32B8">
      <w:r>
        <w:br w:type="page"/>
      </w:r>
    </w:p>
    <w:p w14:paraId="2794A154" w14:textId="77777777" w:rsidR="00CE33E1" w:rsidRDefault="00FB32B8">
      <w:pPr>
        <w:pStyle w:val="Heading1"/>
      </w:pPr>
      <w:bookmarkStart w:id="340" w:name="ref-tabs"/>
      <w:bookmarkEnd w:id="278"/>
      <w:r>
        <w:lastRenderedPageBreak/>
        <w:t>TABLES</w:t>
      </w:r>
    </w:p>
    <w:p w14:paraId="0BFDE0D8" w14:textId="77777777" w:rsidR="00CE33E1" w:rsidRDefault="00FB32B8">
      <w:pPr>
        <w:pStyle w:val="TableCaption"/>
      </w:pPr>
      <w:r>
        <w:t>Table 1: Environmental variables used in the analysis. Variables in  were retained after Variance Inflation Factor (VIF) analyses and were included in the linear models. Variables in  were used for the Princpal Component Analysis (PCA)</w:t>
      </w:r>
    </w:p>
    <w:tbl>
      <w:tblPr>
        <w:tblStyle w:val="Table"/>
        <w:tblW w:w="5000" w:type="pct"/>
        <w:tblLook w:val="0020" w:firstRow="1" w:lastRow="0" w:firstColumn="0" w:lastColumn="0" w:noHBand="0" w:noVBand="0"/>
      </w:tblPr>
      <w:tblGrid>
        <w:gridCol w:w="3166"/>
        <w:gridCol w:w="1504"/>
        <w:gridCol w:w="2169"/>
        <w:gridCol w:w="1703"/>
        <w:gridCol w:w="1034"/>
      </w:tblGrid>
      <w:tr w:rsidR="00CE33E1" w14:paraId="3236CC57" w14:textId="77777777">
        <w:tc>
          <w:tcPr>
            <w:tcW w:w="0" w:type="auto"/>
            <w:tcBorders>
              <w:bottom w:val="single" w:sz="0" w:space="0" w:color="auto"/>
            </w:tcBorders>
            <w:vAlign w:val="bottom"/>
          </w:tcPr>
          <w:p w14:paraId="25A78354" w14:textId="77777777" w:rsidR="00CE33E1" w:rsidRDefault="00FB32B8">
            <w:pPr>
              <w:pStyle w:val="Compact"/>
            </w:pPr>
            <w:r>
              <w:t>Data</w:t>
            </w:r>
          </w:p>
        </w:tc>
        <w:tc>
          <w:tcPr>
            <w:tcW w:w="0" w:type="auto"/>
            <w:tcBorders>
              <w:bottom w:val="single" w:sz="0" w:space="0" w:color="auto"/>
            </w:tcBorders>
            <w:vAlign w:val="bottom"/>
          </w:tcPr>
          <w:p w14:paraId="26660496" w14:textId="77777777" w:rsidR="00CE33E1" w:rsidRDefault="00FB32B8">
            <w:pPr>
              <w:pStyle w:val="Compact"/>
            </w:pPr>
            <w:r>
              <w:t>Variable</w:t>
            </w:r>
          </w:p>
        </w:tc>
        <w:tc>
          <w:tcPr>
            <w:tcW w:w="0" w:type="auto"/>
            <w:tcBorders>
              <w:bottom w:val="single" w:sz="0" w:space="0" w:color="auto"/>
            </w:tcBorders>
            <w:vAlign w:val="bottom"/>
          </w:tcPr>
          <w:p w14:paraId="32CAA484" w14:textId="77777777" w:rsidR="00CE33E1" w:rsidRDefault="00FB32B8">
            <w:pPr>
              <w:pStyle w:val="Compact"/>
            </w:pPr>
            <w:r>
              <w:t>Source</w:t>
            </w:r>
          </w:p>
        </w:tc>
        <w:tc>
          <w:tcPr>
            <w:tcW w:w="0" w:type="auto"/>
            <w:tcBorders>
              <w:bottom w:val="single" w:sz="0" w:space="0" w:color="auto"/>
            </w:tcBorders>
            <w:vAlign w:val="bottom"/>
          </w:tcPr>
          <w:p w14:paraId="2316345F" w14:textId="77777777" w:rsidR="00CE33E1" w:rsidRDefault="00FB32B8">
            <w:pPr>
              <w:pStyle w:val="Compact"/>
            </w:pPr>
            <w:r>
              <w:t>Resolution(m)</w:t>
            </w:r>
          </w:p>
        </w:tc>
        <w:tc>
          <w:tcPr>
            <w:tcW w:w="0" w:type="auto"/>
            <w:tcBorders>
              <w:bottom w:val="single" w:sz="0" w:space="0" w:color="auto"/>
            </w:tcBorders>
            <w:vAlign w:val="bottom"/>
          </w:tcPr>
          <w:p w14:paraId="25E3E0E1" w14:textId="77777777" w:rsidR="00CE33E1" w:rsidRDefault="00FB32B8">
            <w:pPr>
              <w:pStyle w:val="Compact"/>
            </w:pPr>
            <w:r>
              <w:t>Units</w:t>
            </w:r>
          </w:p>
        </w:tc>
      </w:tr>
      <w:tr w:rsidR="00CE33E1" w14:paraId="3613D2EF" w14:textId="77777777">
        <w:tc>
          <w:tcPr>
            <w:tcW w:w="0" w:type="auto"/>
          </w:tcPr>
          <w:p w14:paraId="7B49ECB6" w14:textId="77777777" w:rsidR="00CE33E1" w:rsidRDefault="00FB32B8">
            <w:pPr>
              <w:pStyle w:val="Compact"/>
            </w:pPr>
            <w:r>
              <w:t>USGS Yearly median Bottom Shear Stress</w:t>
            </w:r>
          </w:p>
        </w:tc>
        <w:tc>
          <w:tcPr>
            <w:tcW w:w="0" w:type="auto"/>
          </w:tcPr>
          <w:p w14:paraId="5E0AEA6A" w14:textId="77777777" w:rsidR="00CE33E1" w:rsidRDefault="00FB32B8">
            <w:pPr>
              <w:pStyle w:val="Compact"/>
            </w:pPr>
            <w:r>
              <w:t>Year.median</w:t>
            </w:r>
          </w:p>
        </w:tc>
        <w:tc>
          <w:tcPr>
            <w:tcW w:w="0" w:type="auto"/>
          </w:tcPr>
          <w:p w14:paraId="63CFDEB7" w14:textId="77777777" w:rsidR="00CE33E1" w:rsidRDefault="00FB32B8">
            <w:pPr>
              <w:pStyle w:val="Compact"/>
            </w:pPr>
            <m:oMathPara>
              <m:oMath>
                <m:r>
                  <w:rPr>
                    <w:rFonts w:ascii="Cambria Math" w:hAnsi="Cambria Math"/>
                  </w:rPr>
                  <m:t>USGS(SFS-SMD</m:t>
                </m:r>
                <m:sSup>
                  <m:sSupPr>
                    <m:ctrlPr>
                      <w:rPr>
                        <w:rFonts w:ascii="Cambria Math" w:hAnsi="Cambria Math"/>
                      </w:rPr>
                    </m:ctrlPr>
                  </m:sSupPr>
                  <m:e>
                    <m:r>
                      <w:rPr>
                        <w:rFonts w:ascii="Cambria Math" w:hAnsi="Cambria Math"/>
                      </w:rPr>
                      <m:t>)</m:t>
                    </m:r>
                  </m:e>
                  <m:sup>
                    <m:r>
                      <w:rPr>
                        <w:rFonts w:ascii="Cambria Math" w:hAnsi="Cambria Math"/>
                      </w:rPr>
                      <m:t>3</m:t>
                    </m:r>
                  </m:sup>
                </m:sSup>
              </m:oMath>
            </m:oMathPara>
          </w:p>
        </w:tc>
        <w:tc>
          <w:tcPr>
            <w:tcW w:w="0" w:type="auto"/>
          </w:tcPr>
          <w:p w14:paraId="389FF623" w14:textId="77777777" w:rsidR="00CE33E1" w:rsidRDefault="00FB32B8">
            <w:pPr>
              <w:pStyle w:val="Compact"/>
            </w:pPr>
            <w:r>
              <w:t>3500</w:t>
            </w:r>
          </w:p>
        </w:tc>
        <w:tc>
          <w:tcPr>
            <w:tcW w:w="0" w:type="auto"/>
          </w:tcPr>
          <w:p w14:paraId="6BB26684" w14:textId="77777777" w:rsidR="00CE33E1" w:rsidRDefault="00FB32B8">
            <w:pPr>
              <w:pStyle w:val="Compact"/>
            </w:pPr>
            <m:oMathPara>
              <m:oMath>
                <m:r>
                  <w:rPr>
                    <w:rFonts w:ascii="Cambria Math" w:hAnsi="Cambria Math"/>
                  </w:rPr>
                  <m:t>Pa</m:t>
                </m:r>
              </m:oMath>
            </m:oMathPara>
          </w:p>
        </w:tc>
      </w:tr>
      <w:tr w:rsidR="00CE33E1" w14:paraId="76559566" w14:textId="77777777">
        <w:tc>
          <w:tcPr>
            <w:tcW w:w="0" w:type="auto"/>
          </w:tcPr>
          <w:p w14:paraId="318FF3C4" w14:textId="77777777" w:rsidR="00CE33E1" w:rsidRDefault="00FB32B8">
            <w:pPr>
              <w:pStyle w:val="Compact"/>
            </w:pPr>
            <w:r>
              <w:t>Stratification from 1996-2007</w:t>
            </w:r>
          </w:p>
        </w:tc>
        <w:tc>
          <w:tcPr>
            <w:tcW w:w="0" w:type="auto"/>
          </w:tcPr>
          <w:p w14:paraId="7A8770FA" w14:textId="77777777" w:rsidR="00CE33E1" w:rsidRDefault="00FB32B8">
            <w:pPr>
              <w:pStyle w:val="Compact"/>
            </w:pPr>
            <w:r>
              <w:t>strat</w:t>
            </w:r>
          </w:p>
        </w:tc>
        <w:tc>
          <w:tcPr>
            <w:tcW w:w="0" w:type="auto"/>
          </w:tcPr>
          <w:p w14:paraId="390631AA"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3DAC1090" w14:textId="77777777" w:rsidR="00CE33E1" w:rsidRDefault="00FB32B8">
            <w:pPr>
              <w:pStyle w:val="Compact"/>
            </w:pPr>
            <w:r>
              <w:t>2500</w:t>
            </w:r>
          </w:p>
        </w:tc>
        <w:tc>
          <w:tcPr>
            <w:tcW w:w="0" w:type="auto"/>
          </w:tcPr>
          <w:p w14:paraId="0D043AEF" w14:textId="77777777" w:rsidR="00CE33E1" w:rsidRDefault="00FB32B8">
            <w:pPr>
              <w:pStyle w:val="Compact"/>
            </w:pPr>
            <w:r>
              <w:t>none</w:t>
            </w:r>
          </w:p>
        </w:tc>
      </w:tr>
      <w:tr w:rsidR="00CE33E1" w14:paraId="7E96F2A5" w14:textId="77777777">
        <w:tc>
          <w:tcPr>
            <w:tcW w:w="0" w:type="auto"/>
          </w:tcPr>
          <w:p w14:paraId="4C515B32" w14:textId="77777777" w:rsidR="00CE33E1" w:rsidRDefault="00FB32B8">
            <w:pPr>
              <w:pStyle w:val="Compact"/>
            </w:pPr>
            <w:r>
              <w:t>Seasonal Range of SST</w:t>
            </w:r>
          </w:p>
        </w:tc>
        <w:tc>
          <w:tcPr>
            <w:tcW w:w="0" w:type="auto"/>
          </w:tcPr>
          <w:p w14:paraId="682471CA" w14:textId="77777777" w:rsidR="00CE33E1" w:rsidRDefault="00FB32B8">
            <w:pPr>
              <w:pStyle w:val="Compact"/>
            </w:pPr>
            <w:r>
              <w:t>sst.rg</w:t>
            </w:r>
          </w:p>
        </w:tc>
        <w:tc>
          <w:tcPr>
            <w:tcW w:w="0" w:type="auto"/>
          </w:tcPr>
          <w:p w14:paraId="592E506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60CFB9EA" w14:textId="77777777" w:rsidR="00CE33E1" w:rsidRDefault="00FB32B8">
            <w:pPr>
              <w:pStyle w:val="Compact"/>
            </w:pPr>
            <w:r>
              <w:t>972</w:t>
            </w:r>
          </w:p>
        </w:tc>
        <w:tc>
          <w:tcPr>
            <w:tcW w:w="0" w:type="auto"/>
          </w:tcPr>
          <w:p w14:paraId="1C1C23D2" w14:textId="77777777" w:rsidR="00CE33E1" w:rsidRDefault="001452E0">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C</m:t>
                </m:r>
              </m:oMath>
            </m:oMathPara>
          </w:p>
        </w:tc>
      </w:tr>
      <w:tr w:rsidR="00CE33E1" w14:paraId="0CA60DF8" w14:textId="77777777">
        <w:tc>
          <w:tcPr>
            <w:tcW w:w="0" w:type="auto"/>
          </w:tcPr>
          <w:p w14:paraId="7FE7AF74" w14:textId="77777777" w:rsidR="00CE33E1" w:rsidRDefault="00FB32B8">
            <w:pPr>
              <w:pStyle w:val="Compact"/>
            </w:pPr>
            <w:r>
              <w:t>Average SST</w:t>
            </w:r>
          </w:p>
        </w:tc>
        <w:tc>
          <w:tcPr>
            <w:tcW w:w="0" w:type="auto"/>
          </w:tcPr>
          <w:p w14:paraId="7642FDBB" w14:textId="77777777" w:rsidR="00CE33E1" w:rsidRDefault="00FB32B8">
            <w:pPr>
              <w:pStyle w:val="Compact"/>
            </w:pPr>
            <w:r>
              <w:t>sst.avg</w:t>
            </w:r>
          </w:p>
        </w:tc>
        <w:tc>
          <w:tcPr>
            <w:tcW w:w="0" w:type="auto"/>
          </w:tcPr>
          <w:p w14:paraId="030CF43C"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3025AAB" w14:textId="77777777" w:rsidR="00CE33E1" w:rsidRDefault="00FB32B8">
            <w:pPr>
              <w:pStyle w:val="Compact"/>
            </w:pPr>
            <w:r>
              <w:t>972</w:t>
            </w:r>
          </w:p>
        </w:tc>
        <w:tc>
          <w:tcPr>
            <w:tcW w:w="0" w:type="auto"/>
          </w:tcPr>
          <w:p w14:paraId="2C5D26CB" w14:textId="77777777" w:rsidR="00CE33E1" w:rsidRDefault="001452E0">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C</m:t>
                </m:r>
              </m:oMath>
            </m:oMathPara>
          </w:p>
        </w:tc>
      </w:tr>
      <w:tr w:rsidR="00CE33E1" w14:paraId="7DCE864E" w14:textId="77777777">
        <w:tc>
          <w:tcPr>
            <w:tcW w:w="0" w:type="auto"/>
          </w:tcPr>
          <w:p w14:paraId="59729CDD" w14:textId="77777777" w:rsidR="00CE33E1" w:rsidRDefault="00FB32B8">
            <w:pPr>
              <w:pStyle w:val="Compact"/>
            </w:pPr>
            <w:r>
              <w:t>Benthic Silicate</w:t>
            </w:r>
          </w:p>
        </w:tc>
        <w:tc>
          <w:tcPr>
            <w:tcW w:w="0" w:type="auto"/>
          </w:tcPr>
          <w:p w14:paraId="1CF8A5DA" w14:textId="77777777" w:rsidR="00CE33E1" w:rsidRDefault="00FB32B8">
            <w:pPr>
              <w:pStyle w:val="Compact"/>
            </w:pPr>
            <w:r>
              <w:t>sil</w:t>
            </w:r>
          </w:p>
        </w:tc>
        <w:tc>
          <w:tcPr>
            <w:tcW w:w="0" w:type="auto"/>
          </w:tcPr>
          <w:p w14:paraId="09FF4E53"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26C8D7C" w14:textId="77777777" w:rsidR="00CE33E1" w:rsidRDefault="00FB32B8">
            <w:pPr>
              <w:pStyle w:val="Compact"/>
            </w:pPr>
            <w:r>
              <w:t>6000</w:t>
            </w:r>
          </w:p>
        </w:tc>
        <w:tc>
          <w:tcPr>
            <w:tcW w:w="0" w:type="auto"/>
          </w:tcPr>
          <w:p w14:paraId="397CA4E4" w14:textId="77777777" w:rsidR="00CE33E1" w:rsidRDefault="00FB32B8">
            <w:pPr>
              <w:pStyle w:val="Compact"/>
            </w:pPr>
            <m:oMathPara>
              <m:oMath>
                <m:r>
                  <w:rPr>
                    <w:rFonts w:ascii="Cambria Math" w:hAnsi="Cambria Math"/>
                  </w:rPr>
                  <m:t>µM</m:t>
                </m:r>
              </m:oMath>
            </m:oMathPara>
          </w:p>
        </w:tc>
      </w:tr>
      <w:tr w:rsidR="00CE33E1" w14:paraId="24F322C0" w14:textId="77777777">
        <w:tc>
          <w:tcPr>
            <w:tcW w:w="0" w:type="auto"/>
          </w:tcPr>
          <w:p w14:paraId="7703697A" w14:textId="77777777" w:rsidR="00CE33E1" w:rsidRDefault="00FB32B8">
            <w:pPr>
              <w:pStyle w:val="Compact"/>
            </w:pPr>
            <w:r>
              <w:t>Sediment Grain size (CONMAP)</w:t>
            </w:r>
          </w:p>
        </w:tc>
        <w:tc>
          <w:tcPr>
            <w:tcW w:w="0" w:type="auto"/>
          </w:tcPr>
          <w:p w14:paraId="58F252FF" w14:textId="77777777" w:rsidR="00CE33E1" w:rsidRDefault="00FB32B8">
            <w:pPr>
              <w:pStyle w:val="Compact"/>
            </w:pPr>
            <w:r>
              <w:t>Sed</w:t>
            </w:r>
          </w:p>
        </w:tc>
        <w:tc>
          <w:tcPr>
            <w:tcW w:w="0" w:type="auto"/>
          </w:tcPr>
          <w:p w14:paraId="6366ED35" w14:textId="77777777" w:rsidR="00CE33E1" w:rsidRDefault="00FB32B8">
            <w:pPr>
              <w:pStyle w:val="Compact"/>
            </w:pPr>
            <m:oMathPara>
              <m:oMath>
                <m:r>
                  <w:rPr>
                    <w:rFonts w:ascii="Cambria Math" w:hAnsi="Cambria Math"/>
                  </w:rPr>
                  <m:t>USGS(CONMAP</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0" w:type="auto"/>
          </w:tcPr>
          <w:p w14:paraId="7EA6EBA8" w14:textId="77777777" w:rsidR="00CE33E1" w:rsidRDefault="00FB32B8">
            <w:pPr>
              <w:pStyle w:val="Compact"/>
            </w:pPr>
            <w:r>
              <w:t>-</w:t>
            </w:r>
          </w:p>
        </w:tc>
        <w:tc>
          <w:tcPr>
            <w:tcW w:w="0" w:type="auto"/>
          </w:tcPr>
          <w:p w14:paraId="64AB9154" w14:textId="77777777" w:rsidR="00CE33E1" w:rsidRDefault="00FB32B8">
            <w:pPr>
              <w:pStyle w:val="Compact"/>
            </w:pPr>
            <w:r>
              <w:t>none</w:t>
            </w:r>
          </w:p>
        </w:tc>
      </w:tr>
      <w:tr w:rsidR="00CE33E1" w14:paraId="3187E141" w14:textId="77777777">
        <w:tc>
          <w:tcPr>
            <w:tcW w:w="0" w:type="auto"/>
          </w:tcPr>
          <w:p w14:paraId="1E88F46C" w14:textId="77777777" w:rsidR="00CE33E1" w:rsidRDefault="00FB32B8">
            <w:pPr>
              <w:pStyle w:val="Compact"/>
            </w:pPr>
            <w:r>
              <w:t>Sand</w:t>
            </w:r>
          </w:p>
        </w:tc>
        <w:tc>
          <w:tcPr>
            <w:tcW w:w="0" w:type="auto"/>
          </w:tcPr>
          <w:p w14:paraId="07159074" w14:textId="77777777" w:rsidR="00CE33E1" w:rsidRDefault="00FB32B8">
            <w:pPr>
              <w:pStyle w:val="Compact"/>
            </w:pPr>
            <w:r>
              <w:t>sand</w:t>
            </w:r>
          </w:p>
        </w:tc>
        <w:tc>
          <w:tcPr>
            <w:tcW w:w="0" w:type="auto"/>
          </w:tcPr>
          <w:p w14:paraId="615374FA"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9BB758F" w14:textId="77777777" w:rsidR="00CE33E1" w:rsidRDefault="00FB32B8">
            <w:pPr>
              <w:pStyle w:val="Compact"/>
            </w:pPr>
            <w:r>
              <w:t>6000</w:t>
            </w:r>
          </w:p>
        </w:tc>
        <w:tc>
          <w:tcPr>
            <w:tcW w:w="0" w:type="auto"/>
          </w:tcPr>
          <w:p w14:paraId="0799C785" w14:textId="77777777" w:rsidR="00CE33E1" w:rsidRDefault="00FB32B8">
            <w:pPr>
              <w:pStyle w:val="Compact"/>
            </w:pPr>
            <m:oMathPara>
              <m:oMath>
                <m:r>
                  <w:rPr>
                    <w:rFonts w:ascii="Cambria Math" w:hAnsi="Cambria Math"/>
                  </w:rPr>
                  <m:t>%</m:t>
                </m:r>
              </m:oMath>
            </m:oMathPara>
          </w:p>
        </w:tc>
      </w:tr>
      <w:tr w:rsidR="00CE33E1" w14:paraId="31798049" w14:textId="77777777">
        <w:tc>
          <w:tcPr>
            <w:tcW w:w="0" w:type="auto"/>
          </w:tcPr>
          <w:p w14:paraId="44D94D56" w14:textId="77777777" w:rsidR="00CE33E1" w:rsidRDefault="00FB32B8">
            <w:pPr>
              <w:pStyle w:val="Compact"/>
            </w:pPr>
            <w:r>
              <w:t>Seasonal Range of Benthic Salinity 1996-2007</w:t>
            </w:r>
          </w:p>
        </w:tc>
        <w:tc>
          <w:tcPr>
            <w:tcW w:w="0" w:type="auto"/>
          </w:tcPr>
          <w:p w14:paraId="5F78A419" w14:textId="77777777" w:rsidR="00CE33E1" w:rsidRDefault="00FB32B8">
            <w:pPr>
              <w:pStyle w:val="Compact"/>
            </w:pPr>
            <w:r>
              <w:t>sal.rg</w:t>
            </w:r>
          </w:p>
        </w:tc>
        <w:tc>
          <w:tcPr>
            <w:tcW w:w="0" w:type="auto"/>
          </w:tcPr>
          <w:p w14:paraId="323C3457"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4AB0BE9A" w14:textId="77777777" w:rsidR="00CE33E1" w:rsidRDefault="00FB32B8">
            <w:pPr>
              <w:pStyle w:val="Compact"/>
            </w:pPr>
            <w:r>
              <w:t>6000</w:t>
            </w:r>
          </w:p>
        </w:tc>
        <w:tc>
          <w:tcPr>
            <w:tcW w:w="0" w:type="auto"/>
          </w:tcPr>
          <w:p w14:paraId="798D0158" w14:textId="77777777" w:rsidR="00CE33E1" w:rsidRDefault="00FB32B8">
            <w:pPr>
              <w:pStyle w:val="Compact"/>
            </w:pPr>
            <m:oMathPara>
              <m:oMath>
                <m:r>
                  <w:rPr>
                    <w:rFonts w:ascii="Cambria Math" w:hAnsi="Cambria Math"/>
                  </w:rPr>
                  <m:t>psu</m:t>
                </m:r>
              </m:oMath>
            </m:oMathPara>
          </w:p>
        </w:tc>
      </w:tr>
      <w:tr w:rsidR="00CE33E1" w14:paraId="41B6B9E2" w14:textId="77777777">
        <w:tc>
          <w:tcPr>
            <w:tcW w:w="0" w:type="auto"/>
          </w:tcPr>
          <w:p w14:paraId="1D3B38FA" w14:textId="77777777" w:rsidR="00CE33E1" w:rsidRDefault="00FB32B8">
            <w:pPr>
              <w:pStyle w:val="Compact"/>
            </w:pPr>
            <w:r>
              <w:t>Benthic Salinity 1996-2007</w:t>
            </w:r>
          </w:p>
        </w:tc>
        <w:tc>
          <w:tcPr>
            <w:tcW w:w="0" w:type="auto"/>
          </w:tcPr>
          <w:p w14:paraId="04059B1A" w14:textId="77777777" w:rsidR="00CE33E1" w:rsidRDefault="00FB32B8">
            <w:pPr>
              <w:pStyle w:val="Compact"/>
            </w:pPr>
            <w:r>
              <w:t>sal.avg</w:t>
            </w:r>
          </w:p>
        </w:tc>
        <w:tc>
          <w:tcPr>
            <w:tcW w:w="0" w:type="auto"/>
          </w:tcPr>
          <w:p w14:paraId="661BE47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718E05B" w14:textId="77777777" w:rsidR="00CE33E1" w:rsidRDefault="00FB32B8">
            <w:pPr>
              <w:pStyle w:val="Compact"/>
            </w:pPr>
            <w:r>
              <w:t>6000</w:t>
            </w:r>
          </w:p>
        </w:tc>
        <w:tc>
          <w:tcPr>
            <w:tcW w:w="0" w:type="auto"/>
          </w:tcPr>
          <w:p w14:paraId="7063DA33" w14:textId="77777777" w:rsidR="00CE33E1" w:rsidRDefault="00FB32B8">
            <w:pPr>
              <w:pStyle w:val="Compact"/>
            </w:pPr>
            <m:oMathPara>
              <m:oMath>
                <m:r>
                  <w:rPr>
                    <w:rFonts w:ascii="Cambria Math" w:hAnsi="Cambria Math"/>
                  </w:rPr>
                  <m:t>psu</m:t>
                </m:r>
              </m:oMath>
            </m:oMathPara>
          </w:p>
        </w:tc>
      </w:tr>
      <w:tr w:rsidR="00CE33E1" w14:paraId="1D2AE4BF" w14:textId="77777777">
        <w:tc>
          <w:tcPr>
            <w:tcW w:w="0" w:type="auto"/>
          </w:tcPr>
          <w:p w14:paraId="1A05E78C" w14:textId="77777777" w:rsidR="00CE33E1" w:rsidRDefault="00FB32B8">
            <w:pPr>
              <w:pStyle w:val="Compact"/>
            </w:pPr>
            <w:r>
              <w:t>Benthic Phosphate 1996-2007</w:t>
            </w:r>
          </w:p>
        </w:tc>
        <w:tc>
          <w:tcPr>
            <w:tcW w:w="0" w:type="auto"/>
          </w:tcPr>
          <w:p w14:paraId="6F90B488" w14:textId="77777777" w:rsidR="00CE33E1" w:rsidRDefault="00FB32B8">
            <w:pPr>
              <w:pStyle w:val="Compact"/>
            </w:pPr>
            <w:r>
              <w:t>phos.avg</w:t>
            </w:r>
          </w:p>
        </w:tc>
        <w:tc>
          <w:tcPr>
            <w:tcW w:w="0" w:type="auto"/>
          </w:tcPr>
          <w:p w14:paraId="1D6ABAF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29395C9" w14:textId="77777777" w:rsidR="00CE33E1" w:rsidRDefault="00FB32B8">
            <w:pPr>
              <w:pStyle w:val="Compact"/>
            </w:pPr>
            <w:r>
              <w:t>6000</w:t>
            </w:r>
          </w:p>
        </w:tc>
        <w:tc>
          <w:tcPr>
            <w:tcW w:w="0" w:type="auto"/>
          </w:tcPr>
          <w:p w14:paraId="12E603C2" w14:textId="77777777" w:rsidR="00CE33E1" w:rsidRDefault="00FB32B8">
            <w:pPr>
              <w:pStyle w:val="Compact"/>
            </w:pPr>
            <m:oMathPara>
              <m:oMath>
                <m:r>
                  <w:rPr>
                    <w:rFonts w:ascii="Cambria Math" w:hAnsi="Cambria Math"/>
                  </w:rPr>
                  <m:t>μM</m:t>
                </m:r>
              </m:oMath>
            </m:oMathPara>
          </w:p>
        </w:tc>
      </w:tr>
      <w:tr w:rsidR="00CE33E1" w14:paraId="13BAEC24" w14:textId="77777777">
        <w:tc>
          <w:tcPr>
            <w:tcW w:w="0" w:type="auto"/>
          </w:tcPr>
          <w:p w14:paraId="119640DE" w14:textId="77777777" w:rsidR="00CE33E1" w:rsidRDefault="00FB32B8">
            <w:pPr>
              <w:pStyle w:val="Compact"/>
            </w:pPr>
            <w:r>
              <w:t>Benthic Nitrate 1996-2007</w:t>
            </w:r>
          </w:p>
        </w:tc>
        <w:tc>
          <w:tcPr>
            <w:tcW w:w="0" w:type="auto"/>
          </w:tcPr>
          <w:p w14:paraId="4C433115" w14:textId="77777777" w:rsidR="00CE33E1" w:rsidRDefault="00FB32B8">
            <w:pPr>
              <w:pStyle w:val="Compact"/>
            </w:pPr>
            <w:r>
              <w:t>nit.avg</w:t>
            </w:r>
          </w:p>
        </w:tc>
        <w:tc>
          <w:tcPr>
            <w:tcW w:w="0" w:type="auto"/>
          </w:tcPr>
          <w:p w14:paraId="48BEC17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9105C46" w14:textId="77777777" w:rsidR="00CE33E1" w:rsidRDefault="00FB32B8">
            <w:pPr>
              <w:pStyle w:val="Compact"/>
            </w:pPr>
            <w:r>
              <w:t>40000</w:t>
            </w:r>
          </w:p>
        </w:tc>
        <w:tc>
          <w:tcPr>
            <w:tcW w:w="0" w:type="auto"/>
          </w:tcPr>
          <w:p w14:paraId="63B0E12A" w14:textId="77777777" w:rsidR="00CE33E1" w:rsidRDefault="00FB32B8">
            <w:pPr>
              <w:pStyle w:val="Compact"/>
            </w:pPr>
            <m:oMathPara>
              <m:oMath>
                <m:r>
                  <w:rPr>
                    <w:rFonts w:ascii="Cambria Math" w:hAnsi="Cambria Math"/>
                  </w:rPr>
                  <m:t>µM</m:t>
                </m:r>
              </m:oMath>
            </m:oMathPara>
          </w:p>
        </w:tc>
      </w:tr>
      <w:tr w:rsidR="00CE33E1" w14:paraId="40A3E141" w14:textId="77777777">
        <w:tc>
          <w:tcPr>
            <w:tcW w:w="0" w:type="auto"/>
          </w:tcPr>
          <w:p w14:paraId="0501D96E" w14:textId="77777777" w:rsidR="00CE33E1" w:rsidRDefault="00FB32B8">
            <w:pPr>
              <w:pStyle w:val="Compact"/>
            </w:pPr>
            <w:r>
              <w:t>Mud</w:t>
            </w:r>
          </w:p>
        </w:tc>
        <w:tc>
          <w:tcPr>
            <w:tcW w:w="0" w:type="auto"/>
          </w:tcPr>
          <w:p w14:paraId="32FEF4DA" w14:textId="77777777" w:rsidR="00CE33E1" w:rsidRDefault="00FB32B8">
            <w:pPr>
              <w:pStyle w:val="Compact"/>
            </w:pPr>
            <w:r>
              <w:t>Mud</w:t>
            </w:r>
          </w:p>
        </w:tc>
        <w:tc>
          <w:tcPr>
            <w:tcW w:w="0" w:type="auto"/>
          </w:tcPr>
          <w:p w14:paraId="7A042942"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0CAFAF8F" w14:textId="77777777" w:rsidR="00CE33E1" w:rsidRDefault="00FB32B8">
            <w:pPr>
              <w:pStyle w:val="Compact"/>
            </w:pPr>
            <w:r>
              <w:t>6000</w:t>
            </w:r>
          </w:p>
        </w:tc>
        <w:tc>
          <w:tcPr>
            <w:tcW w:w="0" w:type="auto"/>
          </w:tcPr>
          <w:p w14:paraId="4AEEA7B0" w14:textId="77777777" w:rsidR="00CE33E1" w:rsidRDefault="00FB32B8">
            <w:pPr>
              <w:pStyle w:val="Compact"/>
            </w:pPr>
            <m:oMathPara>
              <m:oMath>
                <m:r>
                  <w:rPr>
                    <w:rFonts w:ascii="Cambria Math" w:hAnsi="Cambria Math"/>
                  </w:rPr>
                  <m:t>%</m:t>
                </m:r>
              </m:oMath>
            </m:oMathPara>
          </w:p>
        </w:tc>
      </w:tr>
      <w:tr w:rsidR="00CE33E1" w14:paraId="6A93122E" w14:textId="77777777">
        <w:tc>
          <w:tcPr>
            <w:tcW w:w="0" w:type="auto"/>
          </w:tcPr>
          <w:p w14:paraId="6A055E0A" w14:textId="77777777" w:rsidR="00CE33E1" w:rsidRDefault="00FB32B8">
            <w:pPr>
              <w:pStyle w:val="Compact"/>
            </w:pPr>
            <w:r>
              <w:t>Average K490</w:t>
            </w:r>
          </w:p>
        </w:tc>
        <w:tc>
          <w:tcPr>
            <w:tcW w:w="0" w:type="auto"/>
          </w:tcPr>
          <w:p w14:paraId="6AF5A742" w14:textId="77777777" w:rsidR="00CE33E1" w:rsidRDefault="00FB32B8">
            <w:pPr>
              <w:pStyle w:val="Compact"/>
            </w:pPr>
            <w:r>
              <w:t>k490.avg</w:t>
            </w:r>
          </w:p>
        </w:tc>
        <w:tc>
          <w:tcPr>
            <w:tcW w:w="0" w:type="auto"/>
          </w:tcPr>
          <w:p w14:paraId="6D1E71F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44069BE5" w14:textId="77777777" w:rsidR="00CE33E1" w:rsidRDefault="00FB32B8">
            <w:pPr>
              <w:pStyle w:val="Compact"/>
            </w:pPr>
            <w:r>
              <w:t>8000</w:t>
            </w:r>
          </w:p>
        </w:tc>
        <w:tc>
          <w:tcPr>
            <w:tcW w:w="0" w:type="auto"/>
          </w:tcPr>
          <w:p w14:paraId="4C977C94" w14:textId="77777777" w:rsidR="00CE33E1" w:rsidRDefault="00FB32B8">
            <w:pPr>
              <w:pStyle w:val="Compact"/>
            </w:pPr>
            <w:r>
              <w:t>none</w:t>
            </w:r>
          </w:p>
        </w:tc>
      </w:tr>
      <w:tr w:rsidR="00CE33E1" w14:paraId="251AAAF3" w14:textId="77777777">
        <w:tc>
          <w:tcPr>
            <w:tcW w:w="0" w:type="auto"/>
          </w:tcPr>
          <w:p w14:paraId="272D5571" w14:textId="77777777" w:rsidR="00CE33E1" w:rsidRDefault="00FB32B8">
            <w:pPr>
              <w:pStyle w:val="Compact"/>
            </w:pPr>
            <w:r>
              <w:t>USGS Median of Bottom Shear Stress</w:t>
            </w:r>
          </w:p>
        </w:tc>
        <w:tc>
          <w:tcPr>
            <w:tcW w:w="0" w:type="auto"/>
          </w:tcPr>
          <w:p w14:paraId="113384A7" w14:textId="77777777" w:rsidR="00CE33E1" w:rsidRDefault="00FB32B8">
            <w:pPr>
              <w:pStyle w:val="Compact"/>
            </w:pPr>
            <w:r>
              <w:t>gmaine</w:t>
            </w:r>
          </w:p>
        </w:tc>
        <w:tc>
          <w:tcPr>
            <w:tcW w:w="0" w:type="auto"/>
          </w:tcPr>
          <w:p w14:paraId="0074C1C7" w14:textId="77777777" w:rsidR="00CE33E1" w:rsidRDefault="00FB32B8">
            <w:pPr>
              <w:pStyle w:val="Compact"/>
            </w:pPr>
            <m:oMathPara>
              <m:oMath>
                <m:r>
                  <w:rPr>
                    <w:rFonts w:ascii="Cambria Math" w:hAnsi="Cambria Math"/>
                  </w:rPr>
                  <m:t>USGS(SFS-SMD</m:t>
                </m:r>
                <m:sSup>
                  <m:sSupPr>
                    <m:ctrlPr>
                      <w:rPr>
                        <w:rFonts w:ascii="Cambria Math" w:hAnsi="Cambria Math"/>
                      </w:rPr>
                    </m:ctrlPr>
                  </m:sSupPr>
                  <m:e>
                    <m:r>
                      <w:rPr>
                        <w:rFonts w:ascii="Cambria Math" w:hAnsi="Cambria Math"/>
                      </w:rPr>
                      <m:t>)</m:t>
                    </m:r>
                  </m:e>
                  <m:sup>
                    <m:r>
                      <w:rPr>
                        <w:rFonts w:ascii="Cambria Math" w:hAnsi="Cambria Math"/>
                      </w:rPr>
                      <m:t>3</m:t>
                    </m:r>
                  </m:sup>
                </m:sSup>
              </m:oMath>
            </m:oMathPara>
          </w:p>
        </w:tc>
        <w:tc>
          <w:tcPr>
            <w:tcW w:w="0" w:type="auto"/>
          </w:tcPr>
          <w:p w14:paraId="1A3AB13C" w14:textId="77777777" w:rsidR="00CE33E1" w:rsidRDefault="00FB32B8">
            <w:pPr>
              <w:pStyle w:val="Compact"/>
            </w:pPr>
            <w:r>
              <w:t>3500</w:t>
            </w:r>
          </w:p>
        </w:tc>
        <w:tc>
          <w:tcPr>
            <w:tcW w:w="0" w:type="auto"/>
          </w:tcPr>
          <w:p w14:paraId="58ADF847" w14:textId="77777777" w:rsidR="00CE33E1" w:rsidRDefault="00FB32B8">
            <w:pPr>
              <w:pStyle w:val="Compact"/>
            </w:pPr>
            <m:oMathPara>
              <m:oMath>
                <m:r>
                  <w:rPr>
                    <w:rFonts w:ascii="Cambria Math" w:hAnsi="Cambria Math"/>
                  </w:rPr>
                  <m:t>Pa</m:t>
                </m:r>
              </m:oMath>
            </m:oMathPara>
          </w:p>
        </w:tc>
      </w:tr>
      <w:tr w:rsidR="00CE33E1" w14:paraId="3B156349" w14:textId="77777777">
        <w:tc>
          <w:tcPr>
            <w:tcW w:w="0" w:type="auto"/>
          </w:tcPr>
          <w:p w14:paraId="0B1D04B2" w14:textId="77777777" w:rsidR="00CE33E1" w:rsidRDefault="00FB32B8">
            <w:pPr>
              <w:pStyle w:val="Compact"/>
            </w:pPr>
            <w:r>
              <w:t>Benthic Complexity</w:t>
            </w:r>
          </w:p>
        </w:tc>
        <w:tc>
          <w:tcPr>
            <w:tcW w:w="0" w:type="auto"/>
          </w:tcPr>
          <w:p w14:paraId="7349E106" w14:textId="77777777" w:rsidR="00CE33E1" w:rsidRDefault="00FB32B8">
            <w:pPr>
              <w:pStyle w:val="Compact"/>
            </w:pPr>
            <w:r>
              <w:t>complexity</w:t>
            </w:r>
          </w:p>
        </w:tc>
        <w:tc>
          <w:tcPr>
            <w:tcW w:w="0" w:type="auto"/>
          </w:tcPr>
          <w:p w14:paraId="744AA481"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6E95D67B" w14:textId="77777777" w:rsidR="00CE33E1" w:rsidRDefault="00FB32B8">
            <w:pPr>
              <w:pStyle w:val="Compact"/>
            </w:pPr>
            <w:r>
              <w:t>397</w:t>
            </w:r>
          </w:p>
        </w:tc>
        <w:tc>
          <w:tcPr>
            <w:tcW w:w="0" w:type="auto"/>
          </w:tcPr>
          <w:p w14:paraId="05522300" w14:textId="77777777" w:rsidR="00CE33E1" w:rsidRDefault="001452E0">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3C79F7B4" w14:textId="77777777">
        <w:tc>
          <w:tcPr>
            <w:tcW w:w="0" w:type="auto"/>
          </w:tcPr>
          <w:p w14:paraId="3E8EA868" w14:textId="77777777" w:rsidR="00CE33E1" w:rsidRDefault="00FB32B8">
            <w:pPr>
              <w:pStyle w:val="Compact"/>
            </w:pPr>
            <w:r>
              <w:t>Slope</w:t>
            </w:r>
          </w:p>
        </w:tc>
        <w:tc>
          <w:tcPr>
            <w:tcW w:w="0" w:type="auto"/>
          </w:tcPr>
          <w:p w14:paraId="01DF832A" w14:textId="77777777" w:rsidR="00CE33E1" w:rsidRDefault="00FB32B8">
            <w:pPr>
              <w:pStyle w:val="Compact"/>
            </w:pPr>
            <w:r>
              <w:t>slope</w:t>
            </w:r>
          </w:p>
        </w:tc>
        <w:tc>
          <w:tcPr>
            <w:tcW w:w="0" w:type="auto"/>
          </w:tcPr>
          <w:p w14:paraId="76B78C8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A968EE0" w14:textId="77777777" w:rsidR="00CE33E1" w:rsidRDefault="00FB32B8">
            <w:pPr>
              <w:pStyle w:val="Compact"/>
            </w:pPr>
            <w:r>
              <w:t>397</w:t>
            </w:r>
          </w:p>
        </w:tc>
        <w:tc>
          <w:tcPr>
            <w:tcW w:w="0" w:type="auto"/>
          </w:tcPr>
          <w:p w14:paraId="7CF41FEE" w14:textId="77777777" w:rsidR="00CE33E1" w:rsidRDefault="001452E0">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4B6A3573" w14:textId="77777777">
        <w:tc>
          <w:tcPr>
            <w:tcW w:w="0" w:type="auto"/>
          </w:tcPr>
          <w:p w14:paraId="2E20932D" w14:textId="77777777" w:rsidR="00CE33E1" w:rsidRDefault="00FB32B8">
            <w:pPr>
              <w:pStyle w:val="Compact"/>
            </w:pPr>
            <w:r>
              <w:t>Depth</w:t>
            </w:r>
          </w:p>
        </w:tc>
        <w:tc>
          <w:tcPr>
            <w:tcW w:w="0" w:type="auto"/>
          </w:tcPr>
          <w:p w14:paraId="32BAF692" w14:textId="77777777" w:rsidR="00CE33E1" w:rsidRDefault="00FB32B8">
            <w:pPr>
              <w:pStyle w:val="Compact"/>
            </w:pPr>
            <w:r>
              <w:t>Dep</w:t>
            </w:r>
          </w:p>
        </w:tc>
        <w:tc>
          <w:tcPr>
            <w:tcW w:w="0" w:type="auto"/>
          </w:tcPr>
          <w:p w14:paraId="499214FB"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043BC824" w14:textId="77777777" w:rsidR="00CE33E1" w:rsidRDefault="00FB32B8">
            <w:pPr>
              <w:pStyle w:val="Compact"/>
            </w:pPr>
            <w:r>
              <w:t>397</w:t>
            </w:r>
          </w:p>
        </w:tc>
        <w:tc>
          <w:tcPr>
            <w:tcW w:w="0" w:type="auto"/>
          </w:tcPr>
          <w:p w14:paraId="0479B039" w14:textId="77777777" w:rsidR="00CE33E1" w:rsidRDefault="00FB32B8">
            <w:pPr>
              <w:pStyle w:val="Compact"/>
            </w:pPr>
            <m:oMathPara>
              <m:oMath>
                <m:r>
                  <w:rPr>
                    <w:rFonts w:ascii="Cambria Math" w:hAnsi="Cambria Math"/>
                  </w:rPr>
                  <m:t>m</m:t>
                </m:r>
              </m:oMath>
            </m:oMathPara>
          </w:p>
        </w:tc>
      </w:tr>
      <w:tr w:rsidR="00CE33E1" w14:paraId="63FF89D1" w14:textId="77777777">
        <w:tc>
          <w:tcPr>
            <w:tcW w:w="0" w:type="auto"/>
          </w:tcPr>
          <w:p w14:paraId="44916634" w14:textId="77777777" w:rsidR="00CE33E1" w:rsidRDefault="00FB32B8">
            <w:pPr>
              <w:pStyle w:val="Compact"/>
            </w:pPr>
            <w:r>
              <w:t>Aspect</w:t>
            </w:r>
          </w:p>
        </w:tc>
        <w:tc>
          <w:tcPr>
            <w:tcW w:w="0" w:type="auto"/>
          </w:tcPr>
          <w:p w14:paraId="190AA22C" w14:textId="77777777" w:rsidR="00CE33E1" w:rsidRDefault="00FB32B8">
            <w:pPr>
              <w:pStyle w:val="Compact"/>
            </w:pPr>
            <w:r>
              <w:t>comlaspect</w:t>
            </w:r>
          </w:p>
        </w:tc>
        <w:tc>
          <w:tcPr>
            <w:tcW w:w="0" w:type="auto"/>
          </w:tcPr>
          <w:p w14:paraId="47FC3E30"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32EA86DD" w14:textId="77777777" w:rsidR="00CE33E1" w:rsidRDefault="00FB32B8">
            <w:pPr>
              <w:pStyle w:val="Compact"/>
            </w:pPr>
            <w:r>
              <w:t>397</w:t>
            </w:r>
          </w:p>
        </w:tc>
        <w:tc>
          <w:tcPr>
            <w:tcW w:w="0" w:type="auto"/>
          </w:tcPr>
          <w:p w14:paraId="6A449470" w14:textId="77777777" w:rsidR="00CE33E1" w:rsidRDefault="001452E0">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2CA8AE38" w14:textId="77777777">
        <w:tc>
          <w:tcPr>
            <w:tcW w:w="0" w:type="auto"/>
          </w:tcPr>
          <w:p w14:paraId="5D56FDCD" w14:textId="77777777" w:rsidR="00CE33E1" w:rsidRDefault="00FB32B8">
            <w:pPr>
              <w:pStyle w:val="Compact"/>
            </w:pPr>
            <w:r>
              <w:t>Seasonal Range of Sea Surface Chlorophyll</w:t>
            </w:r>
          </w:p>
        </w:tc>
        <w:tc>
          <w:tcPr>
            <w:tcW w:w="0" w:type="auto"/>
          </w:tcPr>
          <w:p w14:paraId="6D538A5F" w14:textId="77777777" w:rsidR="00CE33E1" w:rsidRDefault="00FB32B8">
            <w:pPr>
              <w:pStyle w:val="Compact"/>
            </w:pPr>
            <w:r>
              <w:t>chl.rg</w:t>
            </w:r>
          </w:p>
        </w:tc>
        <w:tc>
          <w:tcPr>
            <w:tcW w:w="0" w:type="auto"/>
          </w:tcPr>
          <w:p w14:paraId="38F043BE"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46392C8" w14:textId="77777777" w:rsidR="00CE33E1" w:rsidRDefault="00FB32B8">
            <w:pPr>
              <w:pStyle w:val="Compact"/>
            </w:pPr>
            <w:r>
              <w:t>1119</w:t>
            </w:r>
          </w:p>
        </w:tc>
        <w:tc>
          <w:tcPr>
            <w:tcW w:w="0" w:type="auto"/>
          </w:tcPr>
          <w:p w14:paraId="2B02FCCA" w14:textId="77777777" w:rsidR="00CE33E1" w:rsidRDefault="00FB32B8">
            <w:pPr>
              <w:pStyle w:val="Compact"/>
            </w:pPr>
            <m:oMathPara>
              <m:oMath>
                <m:r>
                  <w:rPr>
                    <w:rFonts w:ascii="Cambria Math" w:hAnsi="Cambria Math"/>
                  </w:rPr>
                  <m:t>mg×</m:t>
                </m:r>
                <m:sSup>
                  <m:sSupPr>
                    <m:ctrlPr>
                      <w:rPr>
                        <w:rFonts w:ascii="Cambria Math" w:hAnsi="Cambria Math"/>
                      </w:rPr>
                    </m:ctrlPr>
                  </m:sSupPr>
                  <m:e>
                    <m:r>
                      <w:rPr>
                        <w:rFonts w:ascii="Cambria Math" w:hAnsi="Cambria Math"/>
                      </w:rPr>
                      <m:t>m</m:t>
                    </m:r>
                  </m:e>
                  <m:sup>
                    <m:r>
                      <w:rPr>
                        <w:rFonts w:ascii="Cambria Math" w:hAnsi="Cambria Math"/>
                      </w:rPr>
                      <m:t>-3</m:t>
                    </m:r>
                  </m:sup>
                </m:sSup>
              </m:oMath>
            </m:oMathPara>
          </w:p>
        </w:tc>
      </w:tr>
      <w:tr w:rsidR="00CE33E1" w14:paraId="2F4516FE" w14:textId="77777777">
        <w:tc>
          <w:tcPr>
            <w:tcW w:w="0" w:type="auto"/>
          </w:tcPr>
          <w:p w14:paraId="5E307634" w14:textId="77777777" w:rsidR="00CE33E1" w:rsidRDefault="00FB32B8">
            <w:pPr>
              <w:pStyle w:val="Compact"/>
            </w:pPr>
            <w:r>
              <w:t>Average Sea Surface Chlorophyll</w:t>
            </w:r>
          </w:p>
        </w:tc>
        <w:tc>
          <w:tcPr>
            <w:tcW w:w="0" w:type="auto"/>
          </w:tcPr>
          <w:p w14:paraId="04339D42" w14:textId="77777777" w:rsidR="00CE33E1" w:rsidRDefault="00FB32B8">
            <w:pPr>
              <w:pStyle w:val="Compact"/>
            </w:pPr>
            <w:r>
              <w:t>Chl</w:t>
            </w:r>
          </w:p>
        </w:tc>
        <w:tc>
          <w:tcPr>
            <w:tcW w:w="0" w:type="auto"/>
          </w:tcPr>
          <w:p w14:paraId="4B24A3D3"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7ADADFE" w14:textId="77777777" w:rsidR="00CE33E1" w:rsidRDefault="00FB32B8">
            <w:pPr>
              <w:pStyle w:val="Compact"/>
            </w:pPr>
            <w:r>
              <w:t>855</w:t>
            </w:r>
          </w:p>
        </w:tc>
        <w:tc>
          <w:tcPr>
            <w:tcW w:w="0" w:type="auto"/>
          </w:tcPr>
          <w:p w14:paraId="3CF8C908" w14:textId="77777777" w:rsidR="00CE33E1" w:rsidRDefault="00FB32B8">
            <w:pPr>
              <w:pStyle w:val="Compact"/>
            </w:pPr>
            <m:oMathPara>
              <m:oMath>
                <m:r>
                  <w:rPr>
                    <w:rFonts w:ascii="Cambria Math" w:hAnsi="Cambria Math"/>
                  </w:rPr>
                  <m:t>mg×</m:t>
                </m:r>
                <m:sSup>
                  <m:sSupPr>
                    <m:ctrlPr>
                      <w:rPr>
                        <w:rFonts w:ascii="Cambria Math" w:hAnsi="Cambria Math"/>
                      </w:rPr>
                    </m:ctrlPr>
                  </m:sSupPr>
                  <m:e>
                    <m:r>
                      <w:rPr>
                        <w:rFonts w:ascii="Cambria Math" w:hAnsi="Cambria Math"/>
                      </w:rPr>
                      <m:t>m</m:t>
                    </m:r>
                  </m:e>
                  <m:sup>
                    <m:r>
                      <w:rPr>
                        <w:rFonts w:ascii="Cambria Math" w:hAnsi="Cambria Math"/>
                      </w:rPr>
                      <m:t>-3</m:t>
                    </m:r>
                  </m:sup>
                </m:sSup>
              </m:oMath>
            </m:oMathPara>
          </w:p>
        </w:tc>
      </w:tr>
      <w:tr w:rsidR="00CE33E1" w14:paraId="7BE47EB5" w14:textId="77777777">
        <w:tc>
          <w:tcPr>
            <w:tcW w:w="0" w:type="auto"/>
          </w:tcPr>
          <w:p w14:paraId="088FD502" w14:textId="77777777" w:rsidR="00CE33E1" w:rsidRDefault="00FB32B8">
            <w:pPr>
              <w:pStyle w:val="Compact"/>
            </w:pPr>
            <w:r>
              <w:t>Benthic Current Stress with Wind and Tidal Influences</w:t>
            </w:r>
          </w:p>
        </w:tc>
        <w:tc>
          <w:tcPr>
            <w:tcW w:w="0" w:type="auto"/>
          </w:tcPr>
          <w:p w14:paraId="10EB7330" w14:textId="77777777" w:rsidR="00CE33E1" w:rsidRDefault="00FB32B8">
            <w:pPr>
              <w:pStyle w:val="Compact"/>
            </w:pPr>
            <w:r>
              <w:t>botstr.wt</w:t>
            </w:r>
          </w:p>
        </w:tc>
        <w:tc>
          <w:tcPr>
            <w:tcW w:w="0" w:type="auto"/>
          </w:tcPr>
          <w:p w14:paraId="33AEBA86"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1368876" w14:textId="77777777" w:rsidR="00CE33E1" w:rsidRDefault="00FB32B8">
            <w:pPr>
              <w:pStyle w:val="Compact"/>
            </w:pPr>
            <w:r>
              <w:t>952</w:t>
            </w:r>
          </w:p>
        </w:tc>
        <w:tc>
          <w:tcPr>
            <w:tcW w:w="0" w:type="auto"/>
          </w:tcPr>
          <w:p w14:paraId="341DF248" w14:textId="77777777" w:rsidR="00CE33E1" w:rsidRDefault="00FB32B8">
            <w:pPr>
              <w:pStyle w:val="Compact"/>
            </w:pPr>
            <m:oMathPara>
              <m:oMath>
                <m:r>
                  <w:rPr>
                    <w:rFonts w:ascii="Cambria Math" w:hAnsi="Cambria Math"/>
                  </w:rPr>
                  <m:t>N×</m:t>
                </m:r>
                <m:sSup>
                  <m:sSupPr>
                    <m:ctrlPr>
                      <w:rPr>
                        <w:rFonts w:ascii="Cambria Math" w:hAnsi="Cambria Math"/>
                      </w:rPr>
                    </m:ctrlPr>
                  </m:sSupPr>
                  <m:e>
                    <m:r>
                      <w:rPr>
                        <w:rFonts w:ascii="Cambria Math" w:hAnsi="Cambria Math"/>
                      </w:rPr>
                      <m:t>m</m:t>
                    </m:r>
                  </m:e>
                  <m:sup>
                    <m:r>
                      <w:rPr>
                        <w:rFonts w:ascii="Cambria Math" w:hAnsi="Cambria Math"/>
                      </w:rPr>
                      <m:t>-2</m:t>
                    </m:r>
                  </m:sup>
                </m:sSup>
              </m:oMath>
            </m:oMathPara>
          </w:p>
        </w:tc>
      </w:tr>
      <w:tr w:rsidR="00CE33E1" w14:paraId="6AB7A560" w14:textId="77777777">
        <w:tc>
          <w:tcPr>
            <w:tcW w:w="0" w:type="auto"/>
          </w:tcPr>
          <w:p w14:paraId="07DDDBB2" w14:textId="77777777" w:rsidR="00CE33E1" w:rsidRDefault="00FB32B8">
            <w:pPr>
              <w:pStyle w:val="Compact"/>
            </w:pPr>
            <w:r>
              <w:t>Benthic Current Stress with only tidal influence</w:t>
            </w:r>
          </w:p>
        </w:tc>
        <w:tc>
          <w:tcPr>
            <w:tcW w:w="0" w:type="auto"/>
          </w:tcPr>
          <w:p w14:paraId="6541EB8B" w14:textId="77777777" w:rsidR="00CE33E1" w:rsidRDefault="00FB32B8">
            <w:pPr>
              <w:pStyle w:val="Compact"/>
            </w:pPr>
            <w:r>
              <w:t>botstr.t</w:t>
            </w:r>
          </w:p>
        </w:tc>
        <w:tc>
          <w:tcPr>
            <w:tcW w:w="0" w:type="auto"/>
          </w:tcPr>
          <w:p w14:paraId="2CF60FF6"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6CF0962" w14:textId="77777777" w:rsidR="00CE33E1" w:rsidRDefault="00FB32B8">
            <w:pPr>
              <w:pStyle w:val="Compact"/>
            </w:pPr>
            <w:r>
              <w:t>3800</w:t>
            </w:r>
          </w:p>
        </w:tc>
        <w:tc>
          <w:tcPr>
            <w:tcW w:w="0" w:type="auto"/>
          </w:tcPr>
          <w:p w14:paraId="7FA7FD91" w14:textId="77777777" w:rsidR="00CE33E1" w:rsidRDefault="00FB32B8">
            <w:pPr>
              <w:pStyle w:val="Compact"/>
            </w:pPr>
            <m:oMathPara>
              <m:oMath>
                <m:r>
                  <w:rPr>
                    <w:rFonts w:ascii="Cambria Math" w:hAnsi="Cambria Math"/>
                  </w:rPr>
                  <m:t>N×</m:t>
                </m:r>
                <m:sSup>
                  <m:sSupPr>
                    <m:ctrlPr>
                      <w:rPr>
                        <w:rFonts w:ascii="Cambria Math" w:hAnsi="Cambria Math"/>
                      </w:rPr>
                    </m:ctrlPr>
                  </m:sSupPr>
                  <m:e>
                    <m:r>
                      <w:rPr>
                        <w:rFonts w:ascii="Cambria Math" w:hAnsi="Cambria Math"/>
                      </w:rPr>
                      <m:t>m</m:t>
                    </m:r>
                  </m:e>
                  <m:sup>
                    <m:r>
                      <w:rPr>
                        <w:rFonts w:ascii="Cambria Math" w:hAnsi="Cambria Math"/>
                      </w:rPr>
                      <m:t>-2</m:t>
                    </m:r>
                  </m:sup>
                </m:sSup>
              </m:oMath>
            </m:oMathPara>
          </w:p>
        </w:tc>
      </w:tr>
    </w:tbl>
    <w:p w14:paraId="22503DE7" w14:textId="77777777" w:rsidR="00CE33E1" w:rsidRDefault="00FB32B8">
      <w:pPr>
        <w:pStyle w:val="Heading1"/>
      </w:pPr>
      <w:bookmarkStart w:id="341" w:name="ref-figs"/>
      <w:bookmarkEnd w:id="340"/>
      <w:r>
        <w:lastRenderedPageBreak/>
        <w:t>FIGURES</w:t>
      </w:r>
    </w:p>
    <w:p w14:paraId="7B637B37" w14:textId="77777777" w:rsidR="00CE33E1" w:rsidRDefault="00CE33E1">
      <w:pPr>
        <w:pStyle w:val="FirstParagraph"/>
      </w:pPr>
    </w:p>
    <w:p w14:paraId="327AE4F1" w14:textId="77777777" w:rsidR="00CE33E1" w:rsidRDefault="00FB32B8">
      <w:pPr>
        <w:pStyle w:val="CaptionedFigure"/>
      </w:pPr>
      <w:r>
        <w:rPr>
          <w:noProof/>
        </w:rPr>
        <w:lastRenderedPageBreak/>
        <w:drawing>
          <wp:inline distT="0" distB="0" distL="0" distR="0" wp14:anchorId="53C556A3" wp14:editId="54999E27">
            <wp:extent cx="5334000" cy="7112000"/>
            <wp:effectExtent l="0" t="0" r="0" b="0"/>
            <wp:docPr id="1" name="Picture" descr="Figure 1: Georges Bank (GB) study area. Points represent the sample locations for each of the three surveys and the orange outline represets the core region of GB included in these analyses (42,000 km²). The red line indicates the Canadian exclusive economic zone (EEZ)."/>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GB_overview.png"/>
                    <pic:cNvPicPr>
                      <a:picLocks noChangeAspect="1" noChangeArrowheads="1"/>
                    </pic:cNvPicPr>
                  </pic:nvPicPr>
                  <pic:blipFill>
                    <a:blip r:embed="rId55"/>
                    <a:stretch>
                      <a:fillRect/>
                    </a:stretch>
                  </pic:blipFill>
                  <pic:spPr bwMode="auto">
                    <a:xfrm>
                      <a:off x="0" y="0"/>
                      <a:ext cx="5334000" cy="7112000"/>
                    </a:xfrm>
                    <a:prstGeom prst="rect">
                      <a:avLst/>
                    </a:prstGeom>
                    <a:noFill/>
                    <a:ln w="9525">
                      <a:noFill/>
                      <a:headEnd/>
                      <a:tailEnd/>
                    </a:ln>
                  </pic:spPr>
                </pic:pic>
              </a:graphicData>
            </a:graphic>
          </wp:inline>
        </w:drawing>
      </w:r>
    </w:p>
    <w:p w14:paraId="2FADC40C" w14:textId="52B13310" w:rsidR="00CE33E1" w:rsidRDefault="00FB32B8">
      <w:pPr>
        <w:pStyle w:val="ImageCaption"/>
      </w:pPr>
      <w:r>
        <w:t>Figure 1: Georges Bank (GB) study area. Points represent the sample locations for each of the three surveys and the orange outline represe</w:t>
      </w:r>
      <w:ins w:id="342" w:author="Keyser, Freya" w:date="2021-04-28T16:51:00Z">
        <w:r w:rsidR="0041560C">
          <w:t>n</w:t>
        </w:r>
      </w:ins>
      <w:r>
        <w:t>ts the core region of GB included in these analyses (42,000 km²). The red line indicates the Canadian exclusive economic zone (EEZ).</w:t>
      </w:r>
    </w:p>
    <w:p w14:paraId="3846D9AD" w14:textId="77777777" w:rsidR="00CE33E1" w:rsidRDefault="00FB32B8">
      <w:pPr>
        <w:pStyle w:val="CaptionedFigure"/>
      </w:pPr>
      <w:r>
        <w:rPr>
          <w:noProof/>
        </w:rPr>
        <w:lastRenderedPageBreak/>
        <w:drawing>
          <wp:inline distT="0" distB="0" distL="0" distR="0" wp14:anchorId="24553070" wp14:editId="732FEC3C">
            <wp:extent cx="5334000" cy="5334000"/>
            <wp:effectExtent l="0" t="0" r="0" b="0"/>
            <wp:docPr id="2" name="Picture" descr="Figure 2: Delaunay triangular mesh used for the spatial fields mesh. The mesh contains 6610 vertices."/>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mesh.png"/>
                    <pic:cNvPicPr>
                      <a:picLocks noChangeAspect="1" noChangeArrowheads="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14:paraId="1119891C" w14:textId="77777777" w:rsidR="00CE33E1" w:rsidRDefault="00FB32B8">
      <w:pPr>
        <w:pStyle w:val="ImageCaption"/>
      </w:pPr>
      <w:r>
        <w:t>Figure 2: Delaunay triangular mesh used for the spatial fields mesh. The mesh contains 6610 vertices.</w:t>
      </w:r>
    </w:p>
    <w:p w14:paraId="1BADA0AF" w14:textId="77777777" w:rsidR="00CE33E1" w:rsidRDefault="00FB32B8">
      <w:pPr>
        <w:pStyle w:val="CaptionedFigure"/>
      </w:pPr>
      <w:r>
        <w:rPr>
          <w:noProof/>
        </w:rPr>
        <w:lastRenderedPageBreak/>
        <w:drawing>
          <wp:inline distT="0" distB="0" distL="0" distR="0" wp14:anchorId="1086B8CE" wp14:editId="1B6C65D2">
            <wp:extent cx="5334000" cy="5334000"/>
            <wp:effectExtent l="0" t="0" r="0" b="0"/>
            <wp:docPr id="3" name="Picture"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enter_of_gravity.png"/>
                    <pic:cNvPicPr>
                      <a:picLocks noChangeAspect="1" noChangeArrowheads="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14:paraId="6EFA252D" w14:textId="77777777" w:rsidR="00CE33E1" w:rsidRDefault="00FB32B8">
      <w:pPr>
        <w:pStyle w:val="ImageCaption"/>
      </w:pPr>
      <w:r>
        <w:t>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14:paraId="0D7113C1" w14:textId="77777777" w:rsidR="00CE33E1" w:rsidRDefault="00FB32B8">
      <w:r>
        <w:br w:type="page"/>
      </w:r>
    </w:p>
    <w:p w14:paraId="460F95E0" w14:textId="77777777" w:rsidR="00CE33E1" w:rsidRDefault="00FB32B8">
      <w:pPr>
        <w:pStyle w:val="CaptionedFigure"/>
      </w:pPr>
      <w:r>
        <w:rPr>
          <w:noProof/>
        </w:rPr>
        <w:lastRenderedPageBreak/>
        <w:drawing>
          <wp:inline distT="0" distB="0" distL="0" distR="0" wp14:anchorId="288AD87F" wp14:editId="71A0443E">
            <wp:extent cx="5334000" cy="3556000"/>
            <wp:effectExtent l="0" t="0" r="0" b="0"/>
            <wp:docPr id="4" name="Picture"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Area_ts_high.png"/>
                    <pic:cNvPicPr>
                      <a:picLocks noChangeAspect="1" noChangeArrowheads="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14:paraId="5EF58625" w14:textId="7300D363" w:rsidR="00CE33E1" w:rsidRDefault="00FB32B8">
      <w:pPr>
        <w:pStyle w:val="ImageCaption"/>
      </w:pPr>
      <w:r>
        <w:t>Figure 4: Time series of the total area on GB classified as high EP for each of the three surveys using the preferred models. The cod time series is on the left and the yellowtail on the right. The black line represents the Winter trend, the Blue line is the Spring trend</w:t>
      </w:r>
      <w:ins w:id="343" w:author="Keyser, Freya" w:date="2021-04-28T16:52:00Z">
        <w:r w:rsidR="0041560C">
          <w:t>,</w:t>
        </w:r>
      </w:ins>
      <w:r>
        <w:t xml:space="preserve"> and the red line is the Fall trend.</w:t>
      </w:r>
    </w:p>
    <w:p w14:paraId="0C281622" w14:textId="77777777" w:rsidR="00CE33E1" w:rsidRDefault="00FB32B8">
      <w:r>
        <w:br w:type="page"/>
      </w:r>
    </w:p>
    <w:p w14:paraId="78E5BDE9" w14:textId="77777777" w:rsidR="00CE33E1" w:rsidRDefault="00FB32B8">
      <w:pPr>
        <w:pStyle w:val="CaptionedFigure"/>
      </w:pPr>
      <w:r>
        <w:rPr>
          <w:noProof/>
        </w:rPr>
        <w:lastRenderedPageBreak/>
        <w:drawing>
          <wp:inline distT="0" distB="0" distL="0" distR="0" wp14:anchorId="2C670300" wp14:editId="06EACFE0">
            <wp:extent cx="5334000" cy="3394363"/>
            <wp:effectExtent l="0" t="0" r="0" b="0"/>
            <wp:docPr id="5" name="Picture"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Area_can_vs_us_ts_high.png"/>
                    <pic:cNvPicPr>
                      <a:picLocks noChangeAspect="1" noChangeArrowheads="1"/>
                    </pic:cNvPicPr>
                  </pic:nvPicPr>
                  <pic:blipFill>
                    <a:blip r:embed="rId59"/>
                    <a:stretch>
                      <a:fillRect/>
                    </a:stretch>
                  </pic:blipFill>
                  <pic:spPr bwMode="auto">
                    <a:xfrm>
                      <a:off x="0" y="0"/>
                      <a:ext cx="5334000" cy="3394363"/>
                    </a:xfrm>
                    <a:prstGeom prst="rect">
                      <a:avLst/>
                    </a:prstGeom>
                    <a:noFill/>
                    <a:ln w="9525">
                      <a:noFill/>
                      <a:headEnd/>
                      <a:tailEnd/>
                    </a:ln>
                  </pic:spPr>
                </pic:pic>
              </a:graphicData>
            </a:graphic>
          </wp:inline>
        </w:drawing>
      </w:r>
    </w:p>
    <w:p w14:paraId="20B39041" w14:textId="01BA705C" w:rsidR="00CE33E1" w:rsidRDefault="00FB32B8">
      <w:pPr>
        <w:pStyle w:val="ImageCaption"/>
      </w:pPr>
      <w:r>
        <w:t>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w:t>
      </w:r>
      <w:ins w:id="344" w:author="Keyser, Freya" w:date="2021-04-28T16:52:00Z">
        <w:r w:rsidR="0041560C">
          <w:t>,</w:t>
        </w:r>
      </w:ins>
      <w:r>
        <w:t xml:space="preserve"> and the green line is the Fall trend.</w:t>
      </w:r>
    </w:p>
    <w:p w14:paraId="23B1C3CA" w14:textId="77777777" w:rsidR="00CE33E1" w:rsidRDefault="00FB32B8">
      <w:r>
        <w:br w:type="page"/>
      </w:r>
    </w:p>
    <w:p w14:paraId="75B0DC5E" w14:textId="77777777" w:rsidR="00CE33E1" w:rsidRDefault="00FB32B8">
      <w:pPr>
        <w:pStyle w:val="CaptionedFigure"/>
      </w:pPr>
      <w:r>
        <w:rPr>
          <w:noProof/>
        </w:rPr>
        <w:lastRenderedPageBreak/>
        <w:drawing>
          <wp:inline distT="0" distB="0" distL="0" distR="0" wp14:anchorId="793572AD" wp14:editId="127D60CB">
            <wp:extent cx="5334000" cy="3556000"/>
            <wp:effectExtent l="0" t="0" r="0" b="0"/>
            <wp:docPr id="6" name="Picture" descr="Figure 6: Fixed effects for cod from each survey, top row is the depth covariate effect, bottom row is the SST effect. Results transformed to the probability scale and the blue shaded region represents the 95% credible interva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fixed_effects.png"/>
                    <pic:cNvPicPr>
                      <a:picLocks noChangeAspect="1" noChangeArrowheads="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14:paraId="1D030700" w14:textId="77777777" w:rsidR="00CE33E1" w:rsidRDefault="00FB32B8">
      <w:pPr>
        <w:pStyle w:val="ImageCaption"/>
      </w:pPr>
      <w:r>
        <w:t>Figure 6: Fixed effects for cod from each survey, top row is the depth covariate effect, bottom row is the SST effect. Results transformed to the probability scale and the blue shaded region represents the 95% credible interval.</w:t>
      </w:r>
    </w:p>
    <w:p w14:paraId="1830406D" w14:textId="77777777" w:rsidR="00CE33E1" w:rsidRDefault="00FB32B8">
      <w:r>
        <w:br w:type="page"/>
      </w:r>
    </w:p>
    <w:p w14:paraId="0E245CA2" w14:textId="77777777" w:rsidR="00CE33E1" w:rsidRDefault="00FB32B8">
      <w:pPr>
        <w:pStyle w:val="CaptionedFigure"/>
      </w:pPr>
      <w:r>
        <w:rPr>
          <w:noProof/>
        </w:rPr>
        <w:lastRenderedPageBreak/>
        <w:drawing>
          <wp:inline distT="0" distB="0" distL="0" distR="0" wp14:anchorId="6EF70EA8" wp14:editId="16FA24BE">
            <wp:extent cx="5334000" cy="3556000"/>
            <wp:effectExtent l="0" t="0" r="0" b="0"/>
            <wp:docPr id="7" name="Picture"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fixed_effects.png"/>
                    <pic:cNvPicPr>
                      <a:picLocks noChangeAspect="1" noChangeArrowheads="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p>
    <w:p w14:paraId="24026DD2" w14:textId="77777777" w:rsidR="00CE33E1" w:rsidRDefault="00FB32B8">
      <w:pPr>
        <w:pStyle w:val="ImageCaption"/>
      </w:pPr>
      <w:r>
        <w:t>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w:t>
      </w:r>
    </w:p>
    <w:p w14:paraId="0C3BE942" w14:textId="77777777" w:rsidR="00CE33E1" w:rsidRDefault="00FB32B8">
      <w:pPr>
        <w:pStyle w:val="CaptionedFigure"/>
      </w:pPr>
      <w:r>
        <w:rPr>
          <w:noProof/>
        </w:rPr>
        <w:lastRenderedPageBreak/>
        <w:drawing>
          <wp:inline distT="0" distB="0" distL="0" distR="0" wp14:anchorId="15603B1B" wp14:editId="27C8497C">
            <wp:extent cx="5334000" cy="3556000"/>
            <wp:effectExtent l="0" t="0" r="0" b="0"/>
            <wp:docPr id="8" name="Picture" descr="Figure 8: Decorrelation range estimate with 95%CI’s for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range_field_est.png"/>
                    <pic:cNvPicPr>
                      <a:picLocks noChangeAspect="1" noChangeArrowheads="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14:paraId="717045E4" w14:textId="68752268" w:rsidR="00CE33E1" w:rsidRDefault="00FB32B8">
      <w:pPr>
        <w:pStyle w:val="ImageCaption"/>
      </w:pPr>
      <w:r>
        <w:t>Figure 8: Decorrelation range estimate with 95%</w:t>
      </w:r>
      <w:ins w:id="345" w:author="Keyser, Freya" w:date="2021-04-28T16:52:00Z">
        <w:r w:rsidR="0041560C">
          <w:t xml:space="preserve"> </w:t>
        </w:r>
      </w:ins>
      <w:r>
        <w:t>CI’s for each season.</w:t>
      </w:r>
    </w:p>
    <w:p w14:paraId="7B362F84" w14:textId="77777777" w:rsidR="00CE33E1" w:rsidRDefault="00FB32B8">
      <w:pPr>
        <w:pStyle w:val="CaptionedFigure"/>
      </w:pPr>
      <w:r>
        <w:rPr>
          <w:noProof/>
        </w:rPr>
        <w:drawing>
          <wp:inline distT="0" distB="0" distL="0" distR="0" wp14:anchorId="49B7E93F" wp14:editId="2F7BEF81">
            <wp:extent cx="5334000" cy="3556000"/>
            <wp:effectExtent l="0" t="0" r="0" b="0"/>
            <wp:docPr id="9" name="Picture" descr="Figure 9: Standard Deviation of the field with 95%CI’s for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sd_field_est.png"/>
                    <pic:cNvPicPr>
                      <a:picLocks noChangeAspect="1" noChangeArrowheads="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14:paraId="68C9C62C" w14:textId="70B5D755" w:rsidR="00CE33E1" w:rsidRDefault="00FB32B8">
      <w:pPr>
        <w:pStyle w:val="ImageCaption"/>
      </w:pPr>
      <w:r>
        <w:t>Figure 9: Standard Deviation of the field with 95%</w:t>
      </w:r>
      <w:ins w:id="346" w:author="Keyser, Freya" w:date="2021-04-28T16:52:00Z">
        <w:r w:rsidR="0041560C">
          <w:t xml:space="preserve"> </w:t>
        </w:r>
      </w:ins>
      <w:r>
        <w:t>CI’s for each season.</w:t>
      </w:r>
    </w:p>
    <w:p w14:paraId="1FC4837E" w14:textId="77777777" w:rsidR="00CE33E1" w:rsidRDefault="00FB32B8">
      <w:r>
        <w:br w:type="page"/>
      </w:r>
    </w:p>
    <w:p w14:paraId="50F535C4" w14:textId="77777777" w:rsidR="00CE33E1" w:rsidRDefault="00FB32B8">
      <w:pPr>
        <w:pStyle w:val="CaptionedFigure"/>
      </w:pPr>
      <w:r>
        <w:rPr>
          <w:noProof/>
        </w:rPr>
        <w:lastRenderedPageBreak/>
        <w:drawing>
          <wp:inline distT="0" distB="0" distL="0" distR="0" wp14:anchorId="409FE4A1" wp14:editId="5112DA3D">
            <wp:extent cx="5334000" cy="3556000"/>
            <wp:effectExtent l="0" t="0" r="0" b="0"/>
            <wp:docPr id="10" name="Picture"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ross_fold_validation.png"/>
                    <pic:cNvPicPr>
                      <a:picLocks noChangeAspect="1" noChangeArrowheads="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p>
    <w:p w14:paraId="6A1C747F" w14:textId="77777777" w:rsidR="00CE33E1" w:rsidRDefault="00FB32B8">
      <w:pPr>
        <w:pStyle w:val="ImageCaption"/>
      </w:pPr>
      <w:r>
        <w:t>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14:paraId="60AE133D" w14:textId="77777777" w:rsidR="00CE33E1" w:rsidRDefault="00FB32B8">
      <w:r>
        <w:br w:type="page"/>
      </w:r>
    </w:p>
    <w:p w14:paraId="1124E29B" w14:textId="77777777" w:rsidR="00CE33E1" w:rsidRDefault="00FB32B8">
      <w:pPr>
        <w:pStyle w:val="CaptionedFigure"/>
      </w:pPr>
      <w:r>
        <w:rPr>
          <w:noProof/>
        </w:rPr>
        <w:lastRenderedPageBreak/>
        <w:drawing>
          <wp:inline distT="0" distB="0" distL="0" distR="0" wp14:anchorId="5B4B49A0" wp14:editId="72545571">
            <wp:extent cx="5334000" cy="3556000"/>
            <wp:effectExtent l="0" t="0" r="0" b="0"/>
            <wp:docPr id="11" name="Picture"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rediction_2017_2019.png"/>
                    <pic:cNvPicPr>
                      <a:picLocks noChangeAspect="1" noChangeArrowheads="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14:paraId="4F1606CF" w14:textId="77777777" w:rsidR="00CE33E1" w:rsidRDefault="00FB32B8">
      <w:pPr>
        <w:pStyle w:val="ImageCaption"/>
      </w:pPr>
      <w:r>
        <w:t>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w:t>
      </w:r>
      <w:del w:id="347" w:author="Keyser, Freya" w:date="2021-04-28T16:52:00Z">
        <w:r w:rsidDel="0041560C">
          <w:delText>d</w:delText>
        </w:r>
      </w:del>
      <w:r>
        <w:t xml:space="preserve"> the 5 year random field for the Fall. The red dot-dash line represents the RMSE for randomly generated data and represents the RMSE for a model with no predictive ability.</w:t>
      </w:r>
    </w:p>
    <w:p w14:paraId="1B101D60" w14:textId="77777777" w:rsidR="00CE33E1" w:rsidRDefault="00FB32B8">
      <w:r>
        <w:br w:type="page"/>
      </w:r>
    </w:p>
    <w:p w14:paraId="5443AE1C" w14:textId="52FB2F25" w:rsidR="00CE33E1" w:rsidRDefault="00FB32B8">
      <w:pPr>
        <w:pStyle w:val="Heading1"/>
        <w:rPr>
          <w:ins w:id="348" w:author="Keyser, Freya" w:date="2021-04-28T16:59:00Z"/>
        </w:rPr>
      </w:pPr>
      <w:bookmarkStart w:id="349" w:name="ref-sup"/>
      <w:bookmarkEnd w:id="341"/>
      <w:r>
        <w:lastRenderedPageBreak/>
        <w:t>SUPPLEMENT 1</w:t>
      </w:r>
    </w:p>
    <w:p w14:paraId="094C7643" w14:textId="77777777" w:rsidR="002349A7" w:rsidRPr="002349A7" w:rsidRDefault="002349A7" w:rsidP="002349A7">
      <w:pPr>
        <w:pStyle w:val="BodyText"/>
        <w:pPrChange w:id="350" w:author="Keyser, Freya" w:date="2021-04-28T16:59:00Z">
          <w:pPr>
            <w:pStyle w:val="Heading1"/>
          </w:pPr>
        </w:pPrChange>
      </w:pPr>
      <w:bookmarkStart w:id="351" w:name="_GoBack"/>
      <w:bookmarkEnd w:id="351"/>
    </w:p>
    <w:p w14:paraId="437B57E4" w14:textId="77777777" w:rsidR="00CE33E1" w:rsidRDefault="00FB32B8">
      <w:pPr>
        <w:pStyle w:val="CaptionedFigure"/>
      </w:pPr>
      <w:r>
        <w:rPr>
          <w:noProof/>
        </w:rPr>
        <w:drawing>
          <wp:inline distT="0" distB="0" distL="0" distR="0" wp14:anchorId="285EB37B" wp14:editId="54185105">
            <wp:extent cx="5334000" cy="3394363"/>
            <wp:effectExtent l="0" t="0" r="0" b="0"/>
            <wp:docPr id="12" name="Picture"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ca.png"/>
                    <pic:cNvPicPr>
                      <a:picLocks noChangeAspect="1" noChangeArrowheads="1"/>
                    </pic:cNvPicPr>
                  </pic:nvPicPr>
                  <pic:blipFill>
                    <a:blip r:embed="rId66"/>
                    <a:stretch>
                      <a:fillRect/>
                    </a:stretch>
                  </pic:blipFill>
                  <pic:spPr bwMode="auto">
                    <a:xfrm>
                      <a:off x="0" y="0"/>
                      <a:ext cx="5334000" cy="3394363"/>
                    </a:xfrm>
                    <a:prstGeom prst="rect">
                      <a:avLst/>
                    </a:prstGeom>
                    <a:noFill/>
                    <a:ln w="9525">
                      <a:noFill/>
                      <a:headEnd/>
                      <a:tailEnd/>
                    </a:ln>
                  </pic:spPr>
                </pic:pic>
              </a:graphicData>
            </a:graphic>
          </wp:inline>
        </w:drawing>
      </w:r>
    </w:p>
    <w:p w14:paraId="6DE798FF" w14:textId="6AD36800" w:rsidR="00CE33E1" w:rsidRDefault="00FB32B8">
      <w:pPr>
        <w:pStyle w:val="ImageCaption"/>
      </w:pPr>
      <w:r>
        <w:t>Figure 12: Princ</w:t>
      </w:r>
      <w:ins w:id="352" w:author="Keyser, Freya" w:date="2021-04-28T16:52:00Z">
        <w:r w:rsidR="0041560C">
          <w:t>i</w:t>
        </w:r>
      </w:ins>
      <w:r>
        <w:t>pal Component Analysis (PCA) results for the Winter, Spring, and Fall seasons using the retained environmental data and the 4 retained Princ</w:t>
      </w:r>
      <w:ins w:id="353" w:author="Keyser, Freya" w:date="2021-04-28T16:52:00Z">
        <w:r w:rsidR="0041560C">
          <w:t>i</w:t>
        </w:r>
      </w:ins>
      <w:r>
        <w:t>pal Components (PCs). The results for PC 1 and 2 for each season are on the top and the PC 3 and 4 results are on the bottom. Left column are the results for Winter, middle column for Spring, and right column is for the Fall. The percentage of the variance ex</w:t>
      </w:r>
      <w:del w:id="354" w:author="Keyser, Freya" w:date="2021-04-28T16:52:00Z">
        <w:r w:rsidDel="0041560C">
          <w:delText>a</w:delText>
        </w:r>
      </w:del>
      <w:r>
        <w:t>plained by each PC is provided on the axes labels. Points represent the score for each survey observation. The loadings for each covariate in the analysis are shown by the length of their respective lines. PC scores greater than ± 3 units not shown.</w:t>
      </w:r>
    </w:p>
    <w:p w14:paraId="68E5604D" w14:textId="77777777" w:rsidR="00CE33E1" w:rsidRDefault="00FB32B8">
      <w:r>
        <w:br w:type="page"/>
      </w:r>
    </w:p>
    <w:p w14:paraId="42AC58F1" w14:textId="77777777" w:rsidR="00CE33E1" w:rsidRDefault="00FB32B8">
      <w:pPr>
        <w:pStyle w:val="CaptionedFigure"/>
      </w:pPr>
      <w:r>
        <w:rPr>
          <w:noProof/>
        </w:rPr>
        <w:lastRenderedPageBreak/>
        <w:drawing>
          <wp:inline distT="0" distB="0" distL="0" distR="0" wp14:anchorId="43E916C4" wp14:editId="601B30E5">
            <wp:extent cx="5334000" cy="5334000"/>
            <wp:effectExtent l="0" t="0" r="0" b="0"/>
            <wp:docPr id="13" name="Picture" descr="Figure 13: Prediction grid used for prediction of occurrence probability (OP)."/>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mesh.grid.png"/>
                    <pic:cNvPicPr>
                      <a:picLocks noChangeAspect="1" noChangeArrowheads="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14:paraId="68DCEFC3" w14:textId="77777777" w:rsidR="00CE33E1" w:rsidRDefault="00FB32B8">
      <w:pPr>
        <w:pStyle w:val="ImageCaption"/>
      </w:pPr>
      <w:r>
        <w:t>Figure 13: Prediction grid used for prediction of occurrence probability (OP).</w:t>
      </w:r>
    </w:p>
    <w:p w14:paraId="7EE7005A" w14:textId="77777777" w:rsidR="00CE33E1" w:rsidRDefault="00FB32B8">
      <w:pPr>
        <w:pStyle w:val="CaptionedFigure"/>
      </w:pPr>
      <w:r>
        <w:rPr>
          <w:noProof/>
        </w:rPr>
        <w:lastRenderedPageBreak/>
        <w:drawing>
          <wp:inline distT="0" distB="0" distL="0" distR="0" wp14:anchorId="0E2FBD47" wp14:editId="587CF87A">
            <wp:extent cx="5334000" cy="8000999"/>
            <wp:effectExtent l="0" t="0" r="0" b="0"/>
            <wp:docPr id="14" name="Picture" descr="Figure 14: Average Sea Surface Temperature on Georges Bank (GB) from 1997-2008 (SST in °C) in the top panel, GB bathymetry (depth in meters) in the center panel, and GB sediment type in the bottom pane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epth_sst_sed_fields.png"/>
                    <pic:cNvPicPr>
                      <a:picLocks noChangeAspect="1" noChangeArrowheads="1"/>
                    </pic:cNvPicPr>
                  </pic:nvPicPr>
                  <pic:blipFill>
                    <a:blip r:embed="rId68"/>
                    <a:stretch>
                      <a:fillRect/>
                    </a:stretch>
                  </pic:blipFill>
                  <pic:spPr bwMode="auto">
                    <a:xfrm>
                      <a:off x="0" y="0"/>
                      <a:ext cx="5334000" cy="8000999"/>
                    </a:xfrm>
                    <a:prstGeom prst="rect">
                      <a:avLst/>
                    </a:prstGeom>
                    <a:noFill/>
                    <a:ln w="9525">
                      <a:noFill/>
                      <a:headEnd/>
                      <a:tailEnd/>
                    </a:ln>
                  </pic:spPr>
                </pic:pic>
              </a:graphicData>
            </a:graphic>
          </wp:inline>
        </w:drawing>
      </w:r>
    </w:p>
    <w:p w14:paraId="7F0567D7" w14:textId="77777777" w:rsidR="00CE33E1" w:rsidRDefault="00FB32B8">
      <w:pPr>
        <w:pStyle w:val="ImageCaption"/>
      </w:pPr>
      <w:r>
        <w:lastRenderedPageBreak/>
        <w:t>Figure 14: Average Sea Surface Temperature on Georges Bank (GB) from 1997-2008 (SST in °C) in the top panel, GB bathymetry (depth in meters) in the center panel, and GB sediment type in the bottom panel.</w:t>
      </w:r>
    </w:p>
    <w:p w14:paraId="0D6D99B8" w14:textId="77777777" w:rsidR="00CE33E1" w:rsidRDefault="00FB32B8">
      <w:pPr>
        <w:pStyle w:val="CaptionedFigure"/>
      </w:pPr>
      <w:r>
        <w:rPr>
          <w:noProof/>
        </w:rPr>
        <w:drawing>
          <wp:inline distT="0" distB="0" distL="0" distR="0" wp14:anchorId="4D553630" wp14:editId="590CAF6B">
            <wp:extent cx="5334000" cy="2667000"/>
            <wp:effectExtent l="0" t="0" r="0" b="0"/>
            <wp:docPr id="15" name="Picture" descr="Figure 15: Gini Index"/>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Gini_index.png"/>
                    <pic:cNvPicPr>
                      <a:picLocks noChangeAspect="1" noChangeArrowheads="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14:paraId="40AEF000" w14:textId="77777777" w:rsidR="00CE33E1" w:rsidRDefault="00FB32B8">
      <w:pPr>
        <w:pStyle w:val="ImageCaption"/>
      </w:pPr>
      <w:r>
        <w:t>Figure 15: Gini Index</w:t>
      </w:r>
    </w:p>
    <w:p w14:paraId="123A06C5" w14:textId="77777777" w:rsidR="00CE33E1" w:rsidRDefault="00FB32B8">
      <w:pPr>
        <w:pStyle w:val="Heading2"/>
      </w:pPr>
      <w:bookmarkStart w:id="355" w:name="model-selection"/>
      <w:r>
        <w:t>Model Selection</w:t>
      </w:r>
    </w:p>
    <w:p w14:paraId="57227414" w14:textId="77777777" w:rsidR="00CE33E1" w:rsidRDefault="00FB32B8">
      <w:pPr>
        <w:pStyle w:val="FirstParagraph"/>
      </w:pPr>
      <w:r>
        <w:t>Stage 1 of model selection resulted in a significant reduction in the number of covariates. For Atlantic Cod, sea surface temperature (</w:t>
      </w:r>
      <w:r>
        <w:rPr>
          <w:i/>
        </w:rPr>
        <w:t>SST</w:t>
      </w:r>
      <w:r>
        <w:t>) was identified as a significant covariate in the Winter and Spring, in addition depth (</w:t>
      </w:r>
      <w:commentRangeStart w:id="356"/>
      <w:r>
        <w:rPr>
          <w:i/>
        </w:rPr>
        <w:t>Dep</w:t>
      </w:r>
      <w:commentRangeEnd w:id="356"/>
      <w:r w:rsidR="0041560C">
        <w:rPr>
          <w:rStyle w:val="CommentReference"/>
        </w:rPr>
        <w:commentReference w:id="356"/>
      </w:r>
      <w:r>
        <w:t xml:space="preserve">) and stratification were also significant predictors in the Spring. In the Fall no covariates had a WAIC that were a significant improvement from the intercept only model (Figure 16). Further model selection indicated that an additive </w:t>
      </w:r>
      <w:r>
        <w:rPr>
          <w:i/>
        </w:rPr>
        <w:t>Dep + SST</w:t>
      </w:r>
      <w:r>
        <w:t xml:space="preserve"> model was the preferred model in all 3 seasons for Atlantic Cod (Figures 17 and 18). When exploring the effect of temporal variability on the random fields, the models using the 5-year random field had the lowest WAIC in all seasons (Figure 19).</w:t>
      </w:r>
    </w:p>
    <w:p w14:paraId="5FCC0C2A" w14:textId="77777777" w:rsidR="00CE33E1" w:rsidRDefault="00FB32B8">
      <w:pPr>
        <w:pStyle w:val="BodyText"/>
      </w:pPr>
      <w:r>
        <w:t xml:space="preserve">For Yellowtail Flounder, stage 1 of model selection indicated that the inclusion of </w:t>
      </w:r>
      <w:r>
        <w:rPr>
          <w:i/>
        </w:rPr>
        <w:t>Dep</w:t>
      </w:r>
      <w:r>
        <w:t xml:space="preserve"> significantly improved the models in all 3 seasons (surveys), while Sediment type (</w:t>
      </w:r>
      <w:r>
        <w:rPr>
          <w:i/>
        </w:rPr>
        <w:t>Sed</w:t>
      </w:r>
      <w:r>
        <w:t>) and chlorophyll concentration (</w:t>
      </w:r>
      <w:r>
        <w:rPr>
          <w:i/>
        </w:rPr>
        <w:t>Chl</w:t>
      </w:r>
      <w:r>
        <w:t xml:space="preserve">) in the Fall had a similar impact on the model WAIC as </w:t>
      </w:r>
      <w:r>
        <w:rPr>
          <w:i/>
        </w:rPr>
        <w:t>Dep</w:t>
      </w:r>
      <w:r>
        <w:t xml:space="preserve">. As a result </w:t>
      </w:r>
      <w:r>
        <w:rPr>
          <w:i/>
        </w:rPr>
        <w:t>SST</w:t>
      </w:r>
      <w:r>
        <w:t xml:space="preserve">, </w:t>
      </w:r>
      <w:r>
        <w:rPr>
          <w:i/>
        </w:rPr>
        <w:t>Dep</w:t>
      </w:r>
      <w:r>
        <w:t xml:space="preserve">, </w:t>
      </w:r>
      <w:r>
        <w:rPr>
          <w:i/>
        </w:rPr>
        <w:t>Chl</w:t>
      </w:r>
      <w:r>
        <w:t xml:space="preserve">, and </w:t>
      </w:r>
      <w:r>
        <w:rPr>
          <w:i/>
        </w:rPr>
        <w:t>Sed</w:t>
      </w:r>
      <w:r>
        <w:t xml:space="preserve"> were used to explore the development of more complex covariate models. For Yellowtail Flounder the best models in stage 2 of model selection included 2 covariates with a combination of Dep, SST, and Sed (Figure 17). Further model selection indicated that the preferred model for Yellowtail Flounder in all 3 seasons was an additive model including </w:t>
      </w:r>
      <w:r>
        <w:rPr>
          <w:i/>
        </w:rPr>
        <w:t>Dep</w:t>
      </w:r>
      <w:r>
        <w:t xml:space="preserve">, </w:t>
      </w:r>
      <w:r>
        <w:rPr>
          <w:i/>
        </w:rPr>
        <w:t>SST</w:t>
      </w:r>
      <w:r>
        <w:t xml:space="preserve">, and </w:t>
      </w:r>
      <w:r>
        <w:rPr>
          <w:i/>
        </w:rPr>
        <w:t>Sed</w:t>
      </w:r>
      <w:r>
        <w:t xml:space="preserve"> (Figure 18). When exploring the effect of temporal variability on the random fields, the 3-year field had the lowest WAIC in the Winter and Spring, while the 5-year field had the lowest WAIC in the Fall (Figure 19). Additional model selection results are available in the Model Output and Model Diagnostics sections of the interactive dashboard (</w:t>
      </w:r>
      <w:hyperlink r:id="rId70">
        <w:r>
          <w:rPr>
            <w:rStyle w:val="Hyperlink"/>
          </w:rPr>
          <w:t>https://github.com/Dave-Keith/Paper_2_SDMs/tree/master/Dashboard</w:t>
        </w:r>
      </w:hyperlink>
      <w:r>
        <w:t>).</w:t>
      </w:r>
    </w:p>
    <w:p w14:paraId="31FB8C7D" w14:textId="77777777" w:rsidR="00CE33E1" w:rsidRDefault="00FB32B8">
      <w:r>
        <w:br w:type="page"/>
      </w:r>
    </w:p>
    <w:p w14:paraId="1A495A19" w14:textId="77777777" w:rsidR="00CE33E1" w:rsidRDefault="00FB32B8">
      <w:pPr>
        <w:pStyle w:val="CaptionedFigure"/>
      </w:pPr>
      <w:r>
        <w:rPr>
          <w:noProof/>
        </w:rPr>
        <w:lastRenderedPageBreak/>
        <w:drawing>
          <wp:inline distT="0" distB="0" distL="0" distR="0" wp14:anchorId="56B28FDC" wp14:editId="1B45CBA8">
            <wp:extent cx="5334000" cy="2667000"/>
            <wp:effectExtent l="0" t="0" r="0" b="0"/>
            <wp:docPr id="16" name="Picture" descr="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single_fe_waic.png"/>
                    <pic:cNvPicPr>
                      <a:picLocks noChangeAspect="1" noChangeArrowheads="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14:paraId="0B123DE3" w14:textId="77777777" w:rsidR="00CE33E1" w:rsidRDefault="00FB32B8">
      <w:pPr>
        <w:pStyle w:val="ImageCaption"/>
      </w:pPr>
      <w:r>
        <w:t>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14:paraId="55DCE7E8" w14:textId="77777777" w:rsidR="00CE33E1" w:rsidRDefault="00FB32B8">
      <w:r>
        <w:br w:type="page"/>
      </w:r>
    </w:p>
    <w:p w14:paraId="16B9A333" w14:textId="77777777" w:rsidR="00CE33E1" w:rsidRDefault="00FB32B8">
      <w:pPr>
        <w:pStyle w:val="CaptionedFigure"/>
      </w:pPr>
      <w:r>
        <w:rPr>
          <w:noProof/>
        </w:rPr>
        <w:lastRenderedPageBreak/>
        <w:drawing>
          <wp:inline distT="0" distB="0" distL="0" distR="0" wp14:anchorId="5FA2B29D" wp14:editId="7FAB0EEB">
            <wp:extent cx="5334000" cy="2667000"/>
            <wp:effectExtent l="0" t="0" r="0" b="0"/>
            <wp:docPr id="17" name="Picture" descr="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2_covars_fe_waic.png"/>
                    <pic:cNvPicPr>
                      <a:picLocks noChangeAspect="1" noChangeArrowheads="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14:paraId="6AB68EED" w14:textId="77777777" w:rsidR="00CE33E1" w:rsidRDefault="00FB32B8">
      <w:pPr>
        <w:pStyle w:val="ImageCaption"/>
      </w:pPr>
      <w:r>
        <w:t>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14:paraId="78960B29" w14:textId="77777777" w:rsidR="00CE33E1" w:rsidRDefault="00FB32B8">
      <w:r>
        <w:br w:type="page"/>
      </w:r>
    </w:p>
    <w:p w14:paraId="2F3727C5" w14:textId="77777777" w:rsidR="00CE33E1" w:rsidRDefault="00FB32B8">
      <w:pPr>
        <w:pStyle w:val="CaptionedFigure"/>
      </w:pPr>
      <w:r>
        <w:rPr>
          <w:noProof/>
        </w:rPr>
        <w:lastRenderedPageBreak/>
        <w:drawing>
          <wp:inline distT="0" distB="0" distL="0" distR="0" wp14:anchorId="60683E10" wp14:editId="1A21CCD9">
            <wp:extent cx="5334000" cy="2667000"/>
            <wp:effectExtent l="0" t="0" r="0" b="0"/>
            <wp:docPr id="18" name="Picture" descr="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3_covars_fe_waic.png"/>
                    <pic:cNvPicPr>
                      <a:picLocks noChangeAspect="1" noChangeArrowheads="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p w14:paraId="71FD7E6A" w14:textId="77777777" w:rsidR="00CE33E1" w:rsidRDefault="00FB32B8">
      <w:pPr>
        <w:pStyle w:val="ImageCaption"/>
      </w:pPr>
      <w:r>
        <w:t>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14:paraId="24E79E26" w14:textId="77777777" w:rsidR="00CE33E1" w:rsidRDefault="00FB32B8">
      <w:r>
        <w:br w:type="page"/>
      </w:r>
    </w:p>
    <w:p w14:paraId="64AAD22C" w14:textId="77777777" w:rsidR="00CE33E1" w:rsidRDefault="00FB32B8">
      <w:pPr>
        <w:pStyle w:val="BodyText"/>
      </w:pPr>
      <w:r>
        <w:rPr>
          <w:noProof/>
        </w:rPr>
        <w:lastRenderedPageBreak/>
        <w:drawing>
          <wp:inline distT="0" distB="0" distL="0" distR="0" wp14:anchorId="1DBC5CED" wp14:editId="5E45BD7F">
            <wp:extent cx="5334000" cy="2667000"/>
            <wp:effectExtent l="0" t="0" r="0" b="0"/>
            <wp:docPr id="19" name="Picture"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rf_waic.png"/>
                    <pic:cNvPicPr>
                      <a:picLocks noChangeAspect="1" noChangeArrowheads="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14:paraId="084DCEEF" w14:textId="47C0CFB9" w:rsidR="00CE33E1" w:rsidRDefault="00FB32B8">
      <w:pPr>
        <w:pStyle w:val="Heading1"/>
      </w:pPr>
      <w:bookmarkStart w:id="357" w:name="predicted-occurance-probability"/>
      <w:bookmarkEnd w:id="349"/>
      <w:bookmarkEnd w:id="355"/>
      <w:r>
        <w:t>Predicted Occur</w:t>
      </w:r>
      <w:ins w:id="358" w:author="Keyser, Freya" w:date="2021-04-28T16:54:00Z">
        <w:r w:rsidR="0041560C">
          <w:t>re</w:t>
        </w:r>
      </w:ins>
      <w:del w:id="359" w:author="Keyser, Freya" w:date="2021-04-28T16:54:00Z">
        <w:r w:rsidDel="0041560C">
          <w:delText>a</w:delText>
        </w:r>
      </w:del>
      <w:r>
        <w:t>nce Probability</w:t>
      </w:r>
    </w:p>
    <w:p w14:paraId="2C085E59" w14:textId="77777777" w:rsidR="00CE33E1" w:rsidRDefault="00FB32B8">
      <w:pPr>
        <w:pStyle w:val="FirstParagraph"/>
      </w:pPr>
      <w:r>
        <w:t>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 20 - 21). In the Fall the core areas were isolated to 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 22).</w:t>
      </w:r>
    </w:p>
    <w:p w14:paraId="581846A9" w14:textId="77777777" w:rsidR="00CE33E1" w:rsidRDefault="00FB32B8">
      <w:pPr>
        <w:pStyle w:val="BodyText"/>
      </w:pPr>
      <w:r>
        <w:t>The modelled OP patterns for Yellowtail Flounder on GB are similar in Winter, Spring, and Fall with core area consistently observed in the region straddling the ICJ line in each season and throughout the study period (Figures 23 - 25).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 25).</w:t>
      </w:r>
    </w:p>
    <w:p w14:paraId="365BA26D" w14:textId="77777777" w:rsidR="00CE33E1" w:rsidRDefault="00FB32B8">
      <w:pPr>
        <w:pStyle w:val="BodyText"/>
      </w:pPr>
      <w:r>
        <w:t>The SD 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 26 - 28). For Yellowtail Flounder, the SD was consistently low in the part of the region with a core area that straddled the ICJ line in the Winter, Spring and Fall (Figures 29 - 31). Areas surrounding this region displayed an increase in the SD, while a region in the north and along the southern flank of GB had relatively low SDs; these regions also had relatively low OPs (Figures 23 - 25 and 29 - 31).</w:t>
      </w:r>
    </w:p>
    <w:p w14:paraId="7473120D" w14:textId="77777777" w:rsidR="00CE33E1" w:rsidRDefault="00FB32B8">
      <w:r>
        <w:br w:type="page"/>
      </w:r>
    </w:p>
    <w:p w14:paraId="7D88707C" w14:textId="77777777" w:rsidR="00CE33E1" w:rsidRDefault="00FB32B8">
      <w:pPr>
        <w:pStyle w:val="CaptionedFigure"/>
      </w:pPr>
      <w:r>
        <w:rPr>
          <w:noProof/>
        </w:rPr>
        <w:lastRenderedPageBreak/>
        <w:drawing>
          <wp:inline distT="0" distB="0" distL="0" distR="0" wp14:anchorId="3483A354" wp14:editId="391DA076">
            <wp:extent cx="5334000" cy="1778000"/>
            <wp:effectExtent l="0" t="0" r="0" b="0"/>
            <wp:docPr id="20" name="Picture" descr="Figure 20: Predicted occurrence probability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cod.png"/>
                    <pic:cNvPicPr>
                      <a:picLocks noChangeAspect="1" noChangeArrowheads="1"/>
                    </pic:cNvPicPr>
                  </pic:nvPicPr>
                  <pic:blipFill>
                    <a:blip r:embed="rId75"/>
                    <a:stretch>
                      <a:fillRect/>
                    </a:stretch>
                  </pic:blipFill>
                  <pic:spPr bwMode="auto">
                    <a:xfrm>
                      <a:off x="0" y="0"/>
                      <a:ext cx="5334000" cy="1778000"/>
                    </a:xfrm>
                    <a:prstGeom prst="rect">
                      <a:avLst/>
                    </a:prstGeom>
                    <a:noFill/>
                    <a:ln w="9525">
                      <a:noFill/>
                      <a:headEnd/>
                      <a:tailEnd/>
                    </a:ln>
                  </pic:spPr>
                </pic:pic>
              </a:graphicData>
            </a:graphic>
          </wp:inline>
        </w:drawing>
      </w:r>
    </w:p>
    <w:p w14:paraId="7650374F" w14:textId="77777777" w:rsidR="00CE33E1" w:rsidRDefault="00FB32B8">
      <w:pPr>
        <w:pStyle w:val="ImageCaption"/>
      </w:pPr>
      <w:r>
        <w:t>Figure 20: Predicted occurrence probability for Atlantic Cod in each era during the Winter (RV survey) using the SST + Depth model and 5 year random field.</w:t>
      </w:r>
    </w:p>
    <w:p w14:paraId="7E66D20C" w14:textId="77777777" w:rsidR="00CE33E1" w:rsidRDefault="00FB32B8">
      <w:r>
        <w:br w:type="page"/>
      </w:r>
    </w:p>
    <w:p w14:paraId="49951C68" w14:textId="77777777" w:rsidR="00CE33E1" w:rsidRDefault="00FB32B8">
      <w:pPr>
        <w:pStyle w:val="CaptionedFigure"/>
      </w:pPr>
      <w:r>
        <w:rPr>
          <w:noProof/>
        </w:rPr>
        <w:lastRenderedPageBreak/>
        <w:drawing>
          <wp:inline distT="0" distB="0" distL="0" distR="0" wp14:anchorId="40A1ABA1" wp14:editId="15421463">
            <wp:extent cx="5334000" cy="3556000"/>
            <wp:effectExtent l="0" t="0" r="0" b="0"/>
            <wp:docPr id="21" name="Picture" descr="Figure 21: Predicted occurrence probability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cod.png"/>
                    <pic:cNvPicPr>
                      <a:picLocks noChangeAspect="1" noChangeArrowheads="1"/>
                    </pic:cNvPicPr>
                  </pic:nvPicPr>
                  <pic:blipFill>
                    <a:blip r:embed="rId76"/>
                    <a:stretch>
                      <a:fillRect/>
                    </a:stretch>
                  </pic:blipFill>
                  <pic:spPr bwMode="auto">
                    <a:xfrm>
                      <a:off x="0" y="0"/>
                      <a:ext cx="5334000" cy="3556000"/>
                    </a:xfrm>
                    <a:prstGeom prst="rect">
                      <a:avLst/>
                    </a:prstGeom>
                    <a:noFill/>
                    <a:ln w="9525">
                      <a:noFill/>
                      <a:headEnd/>
                      <a:tailEnd/>
                    </a:ln>
                  </pic:spPr>
                </pic:pic>
              </a:graphicData>
            </a:graphic>
          </wp:inline>
        </w:drawing>
      </w:r>
    </w:p>
    <w:p w14:paraId="786F99F8" w14:textId="77777777" w:rsidR="00CE33E1" w:rsidRDefault="00FB32B8">
      <w:pPr>
        <w:pStyle w:val="ImageCaption"/>
      </w:pPr>
      <w:r>
        <w:t>Figure 21: Predicted occurrence probability for Atlantic Cod in each era during the Spring (NMFS-spring survey) using the SST + Depth model and 5 year random field.</w:t>
      </w:r>
    </w:p>
    <w:p w14:paraId="6C72B747" w14:textId="77777777" w:rsidR="00CE33E1" w:rsidRDefault="00FB32B8">
      <w:r>
        <w:br w:type="page"/>
      </w:r>
    </w:p>
    <w:p w14:paraId="07EE061F" w14:textId="77777777" w:rsidR="00CE33E1" w:rsidRDefault="00FB32B8">
      <w:pPr>
        <w:pStyle w:val="CaptionedFigure"/>
      </w:pPr>
      <w:r>
        <w:rPr>
          <w:noProof/>
        </w:rPr>
        <w:lastRenderedPageBreak/>
        <w:drawing>
          <wp:inline distT="0" distB="0" distL="0" distR="0" wp14:anchorId="2314C5BA" wp14:editId="6EF2270A">
            <wp:extent cx="5334000" cy="3556000"/>
            <wp:effectExtent l="0" t="0" r="0" b="0"/>
            <wp:docPr id="22" name="Picture" descr="Figure 22: Predicted occurrence probability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cod.png"/>
                    <pic:cNvPicPr>
                      <a:picLocks noChangeAspect="1" noChangeArrowheads="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14:paraId="516D9952" w14:textId="77777777" w:rsidR="00CE33E1" w:rsidRDefault="00FB32B8">
      <w:pPr>
        <w:pStyle w:val="ImageCaption"/>
      </w:pPr>
      <w:r>
        <w:t>Figure 22: Predicted occurrence probability for Atlantic Cod in each era during the Fall (NMFS-fall survey) using the SST + Depth model and 5 year random field.</w:t>
      </w:r>
    </w:p>
    <w:p w14:paraId="749FB242" w14:textId="77777777" w:rsidR="00CE33E1" w:rsidRDefault="00FB32B8">
      <w:r>
        <w:br w:type="page"/>
      </w:r>
    </w:p>
    <w:p w14:paraId="2D867527" w14:textId="77777777" w:rsidR="00CE33E1" w:rsidRDefault="00FB32B8">
      <w:pPr>
        <w:pStyle w:val="CaptionedFigure"/>
      </w:pPr>
      <w:r>
        <w:rPr>
          <w:noProof/>
        </w:rPr>
        <w:lastRenderedPageBreak/>
        <w:drawing>
          <wp:inline distT="0" distB="0" distL="0" distR="0" wp14:anchorId="5AD0ACDB" wp14:editId="12844213">
            <wp:extent cx="5334000" cy="3556000"/>
            <wp:effectExtent l="0" t="0" r="0" b="0"/>
            <wp:docPr id="23" name="Picture" descr="Figure 23: Predicted occurrence probability for Yellowtail Flounder in each era during the Winter (RV survey) using the SST + Depth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yt.png"/>
                    <pic:cNvPicPr>
                      <a:picLocks noChangeAspect="1" noChangeArrowheads="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14:paraId="1A4937A8" w14:textId="01BF618D" w:rsidR="00CE33E1" w:rsidRDefault="00FB32B8">
      <w:pPr>
        <w:pStyle w:val="ImageCaption"/>
      </w:pPr>
      <w:r>
        <w:t>Figure 23: Predicted occurrence probability for Yellowtail Flounder in each era during the Winter (RV survey) using the SST + Depth +</w:t>
      </w:r>
      <w:ins w:id="360" w:author="Keyser, Freya" w:date="2021-04-28T16:56:00Z">
        <w:r w:rsidR="0041560C">
          <w:t xml:space="preserve"> </w:t>
        </w:r>
      </w:ins>
      <w:r>
        <w:t>Sed model and 3 year random field.</w:t>
      </w:r>
    </w:p>
    <w:p w14:paraId="05E8DD62" w14:textId="77777777" w:rsidR="00CE33E1" w:rsidRDefault="00FB32B8">
      <w:r>
        <w:br w:type="page"/>
      </w:r>
    </w:p>
    <w:p w14:paraId="5181B8AA" w14:textId="77777777" w:rsidR="00CE33E1" w:rsidRDefault="00FB32B8">
      <w:pPr>
        <w:pStyle w:val="CaptionedFigure"/>
      </w:pPr>
      <w:r>
        <w:rPr>
          <w:noProof/>
        </w:rPr>
        <w:lastRenderedPageBreak/>
        <w:drawing>
          <wp:inline distT="0" distB="0" distL="0" distR="0" wp14:anchorId="76E797AF" wp14:editId="2DB30B0A">
            <wp:extent cx="5334000" cy="4000500"/>
            <wp:effectExtent l="0" t="0" r="0" b="0"/>
            <wp:docPr id="24" name="Picture" descr="Figure 24: Predicted occurrence probability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yt.png"/>
                    <pic:cNvPicPr>
                      <a:picLocks noChangeAspect="1" noChangeArrowheads="1"/>
                    </pic:cNvPicPr>
                  </pic:nvPicPr>
                  <pic:blipFill>
                    <a:blip r:embed="rId79"/>
                    <a:stretch>
                      <a:fillRect/>
                    </a:stretch>
                  </pic:blipFill>
                  <pic:spPr bwMode="auto">
                    <a:xfrm>
                      <a:off x="0" y="0"/>
                      <a:ext cx="5334000" cy="4000500"/>
                    </a:xfrm>
                    <a:prstGeom prst="rect">
                      <a:avLst/>
                    </a:prstGeom>
                    <a:noFill/>
                    <a:ln w="9525">
                      <a:noFill/>
                      <a:headEnd/>
                      <a:tailEnd/>
                    </a:ln>
                  </pic:spPr>
                </pic:pic>
              </a:graphicData>
            </a:graphic>
          </wp:inline>
        </w:drawing>
      </w:r>
    </w:p>
    <w:p w14:paraId="78963735" w14:textId="77777777" w:rsidR="00CE33E1" w:rsidRDefault="00FB32B8">
      <w:pPr>
        <w:pStyle w:val="ImageCaption"/>
      </w:pPr>
      <w:r>
        <w:t>Figure 24: Predicted occurrence probability for Yellowtail Flounder in each era during the Spring (NMFS-spring survey) using the SST + Depth + Sed model and 3 year random field.</w:t>
      </w:r>
    </w:p>
    <w:p w14:paraId="35D0EA36" w14:textId="77777777" w:rsidR="00CE33E1" w:rsidRDefault="00FB32B8">
      <w:r>
        <w:br w:type="page"/>
      </w:r>
    </w:p>
    <w:p w14:paraId="2AB5DA22" w14:textId="77777777" w:rsidR="00CE33E1" w:rsidRDefault="00FB32B8">
      <w:pPr>
        <w:pStyle w:val="CaptionedFigure"/>
      </w:pPr>
      <w:r>
        <w:rPr>
          <w:noProof/>
        </w:rPr>
        <w:lastRenderedPageBreak/>
        <w:drawing>
          <wp:inline distT="0" distB="0" distL="0" distR="0" wp14:anchorId="48BB38DA" wp14:editId="5180E234">
            <wp:extent cx="5334000" cy="4000500"/>
            <wp:effectExtent l="0" t="0" r="0" b="0"/>
            <wp:docPr id="25" name="Picture" descr="Figure 25: Predicted occurrence probability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yt.png"/>
                    <pic:cNvPicPr>
                      <a:picLocks noChangeAspect="1" noChangeArrowheads="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p>
    <w:p w14:paraId="1D7E0CE4" w14:textId="77777777" w:rsidR="00CE33E1" w:rsidRDefault="00FB32B8">
      <w:pPr>
        <w:pStyle w:val="ImageCaption"/>
      </w:pPr>
      <w:r>
        <w:t>Figure 25: Predicted occurrence probability for Yellowtail Flounder in each era during the Fall (NMFS-fall survey) using the SST + Depth + Sed model and 5 year random field.</w:t>
      </w:r>
    </w:p>
    <w:p w14:paraId="07C145B2" w14:textId="77777777" w:rsidR="00CE33E1" w:rsidRDefault="00FB32B8">
      <w:r>
        <w:br w:type="page"/>
      </w:r>
    </w:p>
    <w:p w14:paraId="1C9B805A" w14:textId="77777777" w:rsidR="00CE33E1" w:rsidRDefault="00FB32B8">
      <w:pPr>
        <w:pStyle w:val="CaptionedFigure"/>
      </w:pPr>
      <w:r>
        <w:rPr>
          <w:noProof/>
        </w:rPr>
        <w:lastRenderedPageBreak/>
        <w:drawing>
          <wp:inline distT="0" distB="0" distL="0" distR="0" wp14:anchorId="5872CB04" wp14:editId="46E34865">
            <wp:extent cx="5334000" cy="1778000"/>
            <wp:effectExtent l="0" t="0" r="0" b="0"/>
            <wp:docPr id="26" name="Picture" descr="Figure 26: Standard deviation (logit scale) of predicted occurrence probability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cod_sd.png"/>
                    <pic:cNvPicPr>
                      <a:picLocks noChangeAspect="1" noChangeArrowheads="1"/>
                    </pic:cNvPicPr>
                  </pic:nvPicPr>
                  <pic:blipFill>
                    <a:blip r:embed="rId81"/>
                    <a:stretch>
                      <a:fillRect/>
                    </a:stretch>
                  </pic:blipFill>
                  <pic:spPr bwMode="auto">
                    <a:xfrm>
                      <a:off x="0" y="0"/>
                      <a:ext cx="5334000" cy="1778000"/>
                    </a:xfrm>
                    <a:prstGeom prst="rect">
                      <a:avLst/>
                    </a:prstGeom>
                    <a:noFill/>
                    <a:ln w="9525">
                      <a:noFill/>
                      <a:headEnd/>
                      <a:tailEnd/>
                    </a:ln>
                  </pic:spPr>
                </pic:pic>
              </a:graphicData>
            </a:graphic>
          </wp:inline>
        </w:drawing>
      </w:r>
    </w:p>
    <w:p w14:paraId="1497C980" w14:textId="77777777" w:rsidR="00CE33E1" w:rsidRDefault="00FB32B8">
      <w:pPr>
        <w:pStyle w:val="ImageCaption"/>
      </w:pPr>
      <w:r>
        <w:t>Figure 26: Standard deviation (logit scale) of predicted occurrence probability for Atlantic Cod in each era during the Winter (RV survey) using the SST + Depth model and 5 year random field.</w:t>
      </w:r>
    </w:p>
    <w:p w14:paraId="1E19EDF2" w14:textId="77777777" w:rsidR="00CE33E1" w:rsidRDefault="00FB32B8">
      <w:r>
        <w:br w:type="page"/>
      </w:r>
    </w:p>
    <w:p w14:paraId="63CA2A77" w14:textId="77777777" w:rsidR="00CE33E1" w:rsidRDefault="00FB32B8">
      <w:pPr>
        <w:pStyle w:val="CaptionedFigure"/>
      </w:pPr>
      <w:r>
        <w:rPr>
          <w:noProof/>
        </w:rPr>
        <w:lastRenderedPageBreak/>
        <w:drawing>
          <wp:inline distT="0" distB="0" distL="0" distR="0" wp14:anchorId="185D32C5" wp14:editId="4A716E82">
            <wp:extent cx="5334000" cy="3556000"/>
            <wp:effectExtent l="0" t="0" r="0" b="0"/>
            <wp:docPr id="27" name="Picture" descr="Figure 27: Standard deviation (logit scale) of predicted occurrence probability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cod_sd.png"/>
                    <pic:cNvPicPr>
                      <a:picLocks noChangeAspect="1" noChangeArrowheads="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14:paraId="5DCBF0FE" w14:textId="77777777" w:rsidR="00CE33E1" w:rsidRDefault="00FB32B8">
      <w:pPr>
        <w:pStyle w:val="ImageCaption"/>
      </w:pPr>
      <w:r>
        <w:t>Figure 27: Standard deviation (logit scale) of predicted occurrence probability for Atlantic Cod in each era during the Spring (NMFS-spring survey) using the SST + Depth model and 5 year random field.</w:t>
      </w:r>
    </w:p>
    <w:p w14:paraId="73E93156" w14:textId="77777777" w:rsidR="00CE33E1" w:rsidRDefault="00FB32B8">
      <w:r>
        <w:br w:type="page"/>
      </w:r>
    </w:p>
    <w:p w14:paraId="5416B41D" w14:textId="77777777" w:rsidR="00CE33E1" w:rsidRDefault="00FB32B8">
      <w:pPr>
        <w:pStyle w:val="CaptionedFigure"/>
      </w:pPr>
      <w:r>
        <w:rPr>
          <w:noProof/>
        </w:rPr>
        <w:lastRenderedPageBreak/>
        <w:drawing>
          <wp:inline distT="0" distB="0" distL="0" distR="0" wp14:anchorId="7CA93AE1" wp14:editId="0344B8C9">
            <wp:extent cx="5334000" cy="3556000"/>
            <wp:effectExtent l="0" t="0" r="0" b="0"/>
            <wp:docPr id="28" name="Picture" descr="Figure 28: Standard deviation (logit scale) of predicted occurrence probability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cod_sd.png"/>
                    <pic:cNvPicPr>
                      <a:picLocks noChangeAspect="1" noChangeArrowheads="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14:paraId="0608B0C1" w14:textId="77777777" w:rsidR="00CE33E1" w:rsidRDefault="00FB32B8">
      <w:pPr>
        <w:pStyle w:val="ImageCaption"/>
      </w:pPr>
      <w:r>
        <w:t>Figure 28: Standard deviation (logit scale) of predicted occurrence probability for Atlantic Cod in each era during the Fall (NMFS-fall survey) using the SST + Depth model and 5 year random field.</w:t>
      </w:r>
    </w:p>
    <w:p w14:paraId="16718507" w14:textId="77777777" w:rsidR="00CE33E1" w:rsidRDefault="00FB32B8">
      <w:r>
        <w:br w:type="page"/>
      </w:r>
    </w:p>
    <w:p w14:paraId="1C0917C4" w14:textId="77777777" w:rsidR="00CE33E1" w:rsidRDefault="00FB32B8">
      <w:pPr>
        <w:pStyle w:val="CaptionedFigure"/>
      </w:pPr>
      <w:r>
        <w:rPr>
          <w:noProof/>
        </w:rPr>
        <w:lastRenderedPageBreak/>
        <w:drawing>
          <wp:inline distT="0" distB="0" distL="0" distR="0" wp14:anchorId="7E71B1FC" wp14:editId="6AC60EE0">
            <wp:extent cx="5334000" cy="3556000"/>
            <wp:effectExtent l="0" t="0" r="0" b="0"/>
            <wp:docPr id="29" name="Picture" descr="Figure 29: Standard deviation (logit scale) of predicted occurrence probability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yt_sd.png"/>
                    <pic:cNvPicPr>
                      <a:picLocks noChangeAspect="1" noChangeArrowheads="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14:paraId="23E172DA" w14:textId="77777777" w:rsidR="00CE33E1" w:rsidRDefault="00FB32B8">
      <w:pPr>
        <w:pStyle w:val="ImageCaption"/>
      </w:pPr>
      <w:r>
        <w:t>Figure 29: Standard deviation (logit scale) of predicted occurrence probability for Yellowtail Flounder in each era during the Winter (RV survey) using the SST + Depth + Sed model and 3 year random field.</w:t>
      </w:r>
    </w:p>
    <w:p w14:paraId="1AFFD4F6" w14:textId="77777777" w:rsidR="00CE33E1" w:rsidRDefault="00FB32B8">
      <w:r>
        <w:br w:type="page"/>
      </w:r>
    </w:p>
    <w:p w14:paraId="6399AAF2" w14:textId="77777777" w:rsidR="00CE33E1" w:rsidRDefault="00FB32B8">
      <w:pPr>
        <w:pStyle w:val="CaptionedFigure"/>
      </w:pPr>
      <w:r>
        <w:rPr>
          <w:noProof/>
        </w:rPr>
        <w:lastRenderedPageBreak/>
        <w:drawing>
          <wp:inline distT="0" distB="0" distL="0" distR="0" wp14:anchorId="4B35A1BC" wp14:editId="638A7499">
            <wp:extent cx="5334000" cy="4000500"/>
            <wp:effectExtent l="0" t="0" r="0" b="0"/>
            <wp:docPr id="30" name="Picture" descr="Figure 30: Standard deviation (logit scale) of predicted occurrence probability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yt_sd.png"/>
                    <pic:cNvPicPr>
                      <a:picLocks noChangeAspect="1" noChangeArrowheads="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14:paraId="193FEDFE" w14:textId="77777777" w:rsidR="00CE33E1" w:rsidRDefault="00FB32B8">
      <w:pPr>
        <w:pStyle w:val="ImageCaption"/>
      </w:pPr>
      <w:r>
        <w:t>Figure 30: Standard deviation (logit scale) of predicted occurrence probability for Yellowtail Flounder in each era during the Spring (NMFS-spring survey) using the SST + Depth + Sed model and 3 year random field.</w:t>
      </w:r>
    </w:p>
    <w:p w14:paraId="4499E837" w14:textId="77777777" w:rsidR="00CE33E1" w:rsidRDefault="00FB32B8">
      <w:r>
        <w:br w:type="page"/>
      </w:r>
    </w:p>
    <w:p w14:paraId="5F6E4FA2" w14:textId="77777777" w:rsidR="00CE33E1" w:rsidRDefault="00FB32B8">
      <w:pPr>
        <w:pStyle w:val="BodyText"/>
      </w:pPr>
      <w:r>
        <w:rPr>
          <w:noProof/>
        </w:rPr>
        <w:lastRenderedPageBreak/>
        <w:drawing>
          <wp:inline distT="0" distB="0" distL="0" distR="0" wp14:anchorId="51A8007A" wp14:editId="35271B91">
            <wp:extent cx="5334000" cy="4000500"/>
            <wp:effectExtent l="0" t="0" r="0" b="0"/>
            <wp:docPr id="31" name="Picture" descr="Figure 31: Standard deviation (logit scale) of predicted occurrence probability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yt_sd.png"/>
                    <pic:cNvPicPr>
                      <a:picLocks noChangeAspect="1" noChangeArrowheads="1"/>
                    </pic:cNvPicPr>
                  </pic:nvPicPr>
                  <pic:blipFill>
                    <a:blip r:embed="rId8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14:paraId="25F1E8E6" w14:textId="77777777" w:rsidR="00CE33E1" w:rsidRDefault="00FB32B8">
      <w:pPr>
        <w:pStyle w:val="Heading2"/>
      </w:pPr>
      <w:bookmarkStart w:id="361" w:name="random-fields"/>
      <w:r>
        <w:t>Random fields</w:t>
      </w:r>
    </w:p>
    <w:p w14:paraId="4C807A5F" w14:textId="77777777" w:rsidR="00CE33E1" w:rsidRDefault="00FB32B8">
      <w:pPr>
        <w:pStyle w:val="FirstParagraph"/>
      </w:pPr>
      <w:r>
        <w:t>The 5-year random fields for Atlantic Cod in the Winter and Spring are seasonally consistent through time, with lower effect sizes observed in both seasons starting in 1992 and the largest declines in the effect size observed in the southern and western portions of GB (Figures 32 - 33). In the Fall the higher effect sizes were generally observed towards the north and in Canadian waters, with larger declines in the random field effect size towards the west over the study period (Figure 34).</w:t>
      </w:r>
    </w:p>
    <w:p w14:paraId="77E37EE7" w14:textId="77777777" w:rsidR="00CE33E1" w:rsidRDefault="00FB32B8">
      <w:pPr>
        <w:pStyle w:val="BodyText"/>
      </w:pPr>
      <w:r>
        <w:t>The Yellowtail Flounder random field patterns were similar in the Winter and Spring while the random field effect sizes were somewhat smaller during the Fall (Figures 35 - 37). The effect size of the random fields, in all seasons, were lower throughout the later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 35 - 37).</w:t>
      </w:r>
    </w:p>
    <w:p w14:paraId="6D884F70" w14:textId="77777777" w:rsidR="00CE33E1" w:rsidRDefault="00FB32B8">
      <w:pPr>
        <w:pStyle w:val="BodyText"/>
      </w:pPr>
      <w:r>
        <w:t>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 38 - 40). For Yellowtail Flounder, the SD was higher towards the southern portions of the bank with localized regions having elevated SD scattered throughout the bank in the Winter, Spring and Fall. (Figures 41 - 43).</w:t>
      </w:r>
    </w:p>
    <w:p w14:paraId="215C6EB4" w14:textId="77777777" w:rsidR="00CE33E1" w:rsidRDefault="00FB32B8">
      <w:pPr>
        <w:pStyle w:val="CaptionedFigure"/>
      </w:pPr>
      <w:r>
        <w:rPr>
          <w:noProof/>
        </w:rPr>
        <w:lastRenderedPageBreak/>
        <w:drawing>
          <wp:inline distT="0" distB="0" distL="0" distR="0" wp14:anchorId="38595BF3" wp14:editId="57293DB0">
            <wp:extent cx="5334000" cy="1778000"/>
            <wp:effectExtent l="0" t="0" r="0" b="0"/>
            <wp:docPr id="32" name="Picture" descr="Figure 32: Random fields (logit scale)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cod.png"/>
                    <pic:cNvPicPr>
                      <a:picLocks noChangeAspect="1" noChangeArrowheads="1"/>
                    </pic:cNvPicPr>
                  </pic:nvPicPr>
                  <pic:blipFill>
                    <a:blip r:embed="rId87"/>
                    <a:stretch>
                      <a:fillRect/>
                    </a:stretch>
                  </pic:blipFill>
                  <pic:spPr bwMode="auto">
                    <a:xfrm>
                      <a:off x="0" y="0"/>
                      <a:ext cx="5334000" cy="1778000"/>
                    </a:xfrm>
                    <a:prstGeom prst="rect">
                      <a:avLst/>
                    </a:prstGeom>
                    <a:noFill/>
                    <a:ln w="9525">
                      <a:noFill/>
                      <a:headEnd/>
                      <a:tailEnd/>
                    </a:ln>
                  </pic:spPr>
                </pic:pic>
              </a:graphicData>
            </a:graphic>
          </wp:inline>
        </w:drawing>
      </w:r>
    </w:p>
    <w:p w14:paraId="720FC255" w14:textId="77777777" w:rsidR="00CE33E1" w:rsidRDefault="00FB32B8">
      <w:pPr>
        <w:pStyle w:val="ImageCaption"/>
      </w:pPr>
      <w:r>
        <w:t>Figure 32: Random fields (logit scale) for Atlantic Cod in each era during the Winter (RV survey) using the SST + Depth model and 5 year random field.</w:t>
      </w:r>
    </w:p>
    <w:p w14:paraId="619F3A00" w14:textId="77777777" w:rsidR="00CE33E1" w:rsidRDefault="00FB32B8">
      <w:r>
        <w:br w:type="page"/>
      </w:r>
    </w:p>
    <w:p w14:paraId="34810D68" w14:textId="77777777" w:rsidR="00CE33E1" w:rsidRDefault="00FB32B8">
      <w:pPr>
        <w:pStyle w:val="CaptionedFigure"/>
      </w:pPr>
      <w:r>
        <w:rPr>
          <w:noProof/>
        </w:rPr>
        <w:lastRenderedPageBreak/>
        <w:drawing>
          <wp:inline distT="0" distB="0" distL="0" distR="0" wp14:anchorId="64305C8E" wp14:editId="2E5BA8B3">
            <wp:extent cx="5334000" cy="3556000"/>
            <wp:effectExtent l="0" t="0" r="0" b="0"/>
            <wp:docPr id="33" name="Picture" descr="Figure 33: Random fields (logit scale)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cod.pn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55EC2ED7" w14:textId="77777777" w:rsidR="00CE33E1" w:rsidRDefault="00FB32B8">
      <w:pPr>
        <w:pStyle w:val="ImageCaption"/>
      </w:pPr>
      <w:r>
        <w:t>Figure 33: Random fields (logit scale) for Atlantic Cod in each era during the Spring (NMFS-spring survey) using the SST + Depth model and 5 year random field.</w:t>
      </w:r>
    </w:p>
    <w:p w14:paraId="60CDC2B3" w14:textId="77777777" w:rsidR="00CE33E1" w:rsidRDefault="00FB32B8">
      <w:r>
        <w:br w:type="page"/>
      </w:r>
    </w:p>
    <w:p w14:paraId="50B329A3" w14:textId="77777777" w:rsidR="00CE33E1" w:rsidRDefault="00FB32B8">
      <w:pPr>
        <w:pStyle w:val="CaptionedFigure"/>
      </w:pPr>
      <w:r>
        <w:rPr>
          <w:noProof/>
        </w:rPr>
        <w:lastRenderedPageBreak/>
        <w:drawing>
          <wp:inline distT="0" distB="0" distL="0" distR="0" wp14:anchorId="0D63B133" wp14:editId="4491A0A8">
            <wp:extent cx="5334000" cy="3556000"/>
            <wp:effectExtent l="0" t="0" r="0" b="0"/>
            <wp:docPr id="34" name="Picture" descr="Figure 34: Random fields (logit scale)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cod.png"/>
                    <pic:cNvPicPr>
                      <a:picLocks noChangeAspect="1" noChangeArrowheads="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14:paraId="04513F8A" w14:textId="77777777" w:rsidR="00CE33E1" w:rsidRDefault="00FB32B8">
      <w:pPr>
        <w:pStyle w:val="ImageCaption"/>
      </w:pPr>
      <w:r>
        <w:t>Figure 34: Random fields (logit scale) for Atlantic Cod in each era during the Fall (NMFS-fall survey) using the SST + Depth model and 5 year random field.</w:t>
      </w:r>
    </w:p>
    <w:p w14:paraId="3BFF4522" w14:textId="77777777" w:rsidR="00CE33E1" w:rsidRDefault="00FB32B8">
      <w:r>
        <w:br w:type="page"/>
      </w:r>
    </w:p>
    <w:p w14:paraId="4B0C0570" w14:textId="77777777" w:rsidR="00CE33E1" w:rsidRDefault="00FB32B8">
      <w:pPr>
        <w:pStyle w:val="CaptionedFigure"/>
      </w:pPr>
      <w:r>
        <w:rPr>
          <w:noProof/>
        </w:rPr>
        <w:lastRenderedPageBreak/>
        <w:drawing>
          <wp:inline distT="0" distB="0" distL="0" distR="0" wp14:anchorId="21CD308A" wp14:editId="57CBDA00">
            <wp:extent cx="5334000" cy="3556000"/>
            <wp:effectExtent l="0" t="0" r="0" b="0"/>
            <wp:docPr id="35" name="Picture" descr="Figure 35: Random fields (logit scale)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yt.png"/>
                    <pic:cNvPicPr>
                      <a:picLocks noChangeAspect="1" noChangeArrowheads="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14:paraId="27397C98" w14:textId="77777777" w:rsidR="00CE33E1" w:rsidRDefault="00FB32B8">
      <w:pPr>
        <w:pStyle w:val="ImageCaption"/>
      </w:pPr>
      <w:r>
        <w:t>Figure 35: Random fields (logit scale) for Yellowtail Flounder in each era during the Winter (RV survey) using the SST + Depth + Sed model and 3 year random field.</w:t>
      </w:r>
    </w:p>
    <w:p w14:paraId="636DA411" w14:textId="77777777" w:rsidR="00CE33E1" w:rsidRDefault="00FB32B8">
      <w:r>
        <w:br w:type="page"/>
      </w:r>
    </w:p>
    <w:p w14:paraId="003BF9A5" w14:textId="77777777" w:rsidR="00CE33E1" w:rsidRDefault="00FB32B8">
      <w:pPr>
        <w:pStyle w:val="CaptionedFigure"/>
      </w:pPr>
      <w:r>
        <w:rPr>
          <w:noProof/>
        </w:rPr>
        <w:lastRenderedPageBreak/>
        <w:drawing>
          <wp:inline distT="0" distB="0" distL="0" distR="0" wp14:anchorId="427710DC" wp14:editId="6CCEA01C">
            <wp:extent cx="5334000" cy="4000500"/>
            <wp:effectExtent l="0" t="0" r="0" b="0"/>
            <wp:docPr id="36" name="Picture" descr="Figure 36: Random fields (logit scale)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yt.png"/>
                    <pic:cNvPicPr>
                      <a:picLocks noChangeAspect="1" noChangeArrowheads="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14:paraId="17E4DDC6" w14:textId="77777777" w:rsidR="00CE33E1" w:rsidRDefault="00FB32B8">
      <w:pPr>
        <w:pStyle w:val="ImageCaption"/>
      </w:pPr>
      <w:r>
        <w:t>Figure 36: Random fields (logit scale) for Yellowtail Flounder in each era during the Spring (NMFS-spring survey) using the SST + Depth + Sed model and 3 year random field.</w:t>
      </w:r>
    </w:p>
    <w:p w14:paraId="421CBC90" w14:textId="77777777" w:rsidR="00CE33E1" w:rsidRDefault="00FB32B8">
      <w:r>
        <w:br w:type="page"/>
      </w:r>
    </w:p>
    <w:p w14:paraId="637ABB08" w14:textId="77777777" w:rsidR="00CE33E1" w:rsidRDefault="00FB32B8">
      <w:pPr>
        <w:pStyle w:val="CaptionedFigure"/>
      </w:pPr>
      <w:r>
        <w:rPr>
          <w:noProof/>
        </w:rPr>
        <w:lastRenderedPageBreak/>
        <w:drawing>
          <wp:inline distT="0" distB="0" distL="0" distR="0" wp14:anchorId="4DE14A5B" wp14:editId="56EE6C62">
            <wp:extent cx="5334000" cy="4000500"/>
            <wp:effectExtent l="0" t="0" r="0" b="0"/>
            <wp:docPr id="37" name="Picture" descr="Figure 37: Random fields (logit scale)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yt.png"/>
                    <pic:cNvPicPr>
                      <a:picLocks noChangeAspect="1" noChangeArrowheads="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14:paraId="76660256" w14:textId="77777777" w:rsidR="00CE33E1" w:rsidRDefault="00FB32B8">
      <w:pPr>
        <w:pStyle w:val="ImageCaption"/>
      </w:pPr>
      <w:r>
        <w:t>Figure 37: Random fields (logit scale) for Yellowtail Flounder in each era during the Fall (NMFS-fall survey) using the SST + Depth + Sed model and 5 year random field.</w:t>
      </w:r>
    </w:p>
    <w:p w14:paraId="427494AE" w14:textId="77777777" w:rsidR="00CE33E1" w:rsidRDefault="00FB32B8">
      <w:r>
        <w:br w:type="page"/>
      </w:r>
    </w:p>
    <w:p w14:paraId="0D789F5F" w14:textId="77777777" w:rsidR="00CE33E1" w:rsidRDefault="00FB32B8">
      <w:pPr>
        <w:pStyle w:val="CaptionedFigure"/>
      </w:pPr>
      <w:r>
        <w:rPr>
          <w:noProof/>
        </w:rPr>
        <w:lastRenderedPageBreak/>
        <w:drawing>
          <wp:inline distT="0" distB="0" distL="0" distR="0" wp14:anchorId="13C0D7F3" wp14:editId="682951C7">
            <wp:extent cx="5334000" cy="1778000"/>
            <wp:effectExtent l="0" t="0" r="0" b="0"/>
            <wp:docPr id="38" name="Picture" descr="Figure 38: Standard deviation of random fields (logit scale)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cod_sd.png"/>
                    <pic:cNvPicPr>
                      <a:picLocks noChangeAspect="1" noChangeArrowheads="1"/>
                    </pic:cNvPicPr>
                  </pic:nvPicPr>
                  <pic:blipFill>
                    <a:blip r:embed="rId93"/>
                    <a:stretch>
                      <a:fillRect/>
                    </a:stretch>
                  </pic:blipFill>
                  <pic:spPr bwMode="auto">
                    <a:xfrm>
                      <a:off x="0" y="0"/>
                      <a:ext cx="5334000" cy="1778000"/>
                    </a:xfrm>
                    <a:prstGeom prst="rect">
                      <a:avLst/>
                    </a:prstGeom>
                    <a:noFill/>
                    <a:ln w="9525">
                      <a:noFill/>
                      <a:headEnd/>
                      <a:tailEnd/>
                    </a:ln>
                  </pic:spPr>
                </pic:pic>
              </a:graphicData>
            </a:graphic>
          </wp:inline>
        </w:drawing>
      </w:r>
    </w:p>
    <w:p w14:paraId="6786AFEA" w14:textId="77777777" w:rsidR="00CE33E1" w:rsidRDefault="00FB32B8">
      <w:pPr>
        <w:pStyle w:val="ImageCaption"/>
      </w:pPr>
      <w:r>
        <w:t>Figure 38: Standard deviation of random fields (logit scale) for Atlantic Cod in each era during the Winter (RV survey) using the SST + Depth model and 5 year random field.</w:t>
      </w:r>
    </w:p>
    <w:p w14:paraId="35178AE3" w14:textId="77777777" w:rsidR="00CE33E1" w:rsidRDefault="00FB32B8">
      <w:r>
        <w:br w:type="page"/>
      </w:r>
    </w:p>
    <w:p w14:paraId="6337E900" w14:textId="77777777" w:rsidR="00CE33E1" w:rsidRDefault="00FB32B8">
      <w:pPr>
        <w:pStyle w:val="CaptionedFigure"/>
      </w:pPr>
      <w:r>
        <w:rPr>
          <w:noProof/>
        </w:rPr>
        <w:lastRenderedPageBreak/>
        <w:drawing>
          <wp:inline distT="0" distB="0" distL="0" distR="0" wp14:anchorId="14332A98" wp14:editId="09F5C0E5">
            <wp:extent cx="5334000" cy="3556000"/>
            <wp:effectExtent l="0" t="0" r="0" b="0"/>
            <wp:docPr id="39" name="Picture" descr="Figure 39: Standard deviation of random fields (logit scale)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cod_sd.png"/>
                    <pic:cNvPicPr>
                      <a:picLocks noChangeAspect="1" noChangeArrowheads="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14:paraId="72F28A3A" w14:textId="77777777" w:rsidR="00CE33E1" w:rsidRDefault="00FB32B8">
      <w:pPr>
        <w:pStyle w:val="ImageCaption"/>
      </w:pPr>
      <w:r>
        <w:t>Figure 39: Standard deviation of random fields (logit scale) for Atlantic Cod in each era during the Spring (NMFS-spring survey) using the SST + Depth model and 5 year random field.</w:t>
      </w:r>
    </w:p>
    <w:p w14:paraId="5DADBC1E" w14:textId="77777777" w:rsidR="00CE33E1" w:rsidRDefault="00FB32B8">
      <w:r>
        <w:br w:type="page"/>
      </w:r>
    </w:p>
    <w:p w14:paraId="6D16BE36" w14:textId="77777777" w:rsidR="00CE33E1" w:rsidRDefault="00FB32B8">
      <w:pPr>
        <w:pStyle w:val="CaptionedFigure"/>
      </w:pPr>
      <w:r>
        <w:rPr>
          <w:noProof/>
        </w:rPr>
        <w:lastRenderedPageBreak/>
        <w:drawing>
          <wp:inline distT="0" distB="0" distL="0" distR="0" wp14:anchorId="33F5C318" wp14:editId="764A4881">
            <wp:extent cx="5334000" cy="3556000"/>
            <wp:effectExtent l="0" t="0" r="0" b="0"/>
            <wp:docPr id="40" name="Picture" descr="Figure 40: Standard deviation of random fields (logit scale)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cod_sd.png"/>
                    <pic:cNvPicPr>
                      <a:picLocks noChangeAspect="1" noChangeArrowheads="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14:paraId="1C8C0C5D" w14:textId="77777777" w:rsidR="00CE33E1" w:rsidRDefault="00FB32B8">
      <w:pPr>
        <w:pStyle w:val="ImageCaption"/>
      </w:pPr>
      <w:r>
        <w:t>Figure 40: Standard deviation of random fields (logit scale) for Atlantic Cod in each era during the Fall (NMFS-fall survey) using the SST + Depth model and 5 year random field.</w:t>
      </w:r>
    </w:p>
    <w:p w14:paraId="43C3113E" w14:textId="77777777" w:rsidR="00CE33E1" w:rsidRDefault="00FB32B8">
      <w:r>
        <w:br w:type="page"/>
      </w:r>
    </w:p>
    <w:p w14:paraId="2D795FFA" w14:textId="77777777" w:rsidR="00CE33E1" w:rsidRDefault="00FB32B8">
      <w:pPr>
        <w:pStyle w:val="CaptionedFigure"/>
      </w:pPr>
      <w:r>
        <w:rPr>
          <w:noProof/>
        </w:rPr>
        <w:lastRenderedPageBreak/>
        <w:drawing>
          <wp:inline distT="0" distB="0" distL="0" distR="0" wp14:anchorId="1ACC866F" wp14:editId="334E16AF">
            <wp:extent cx="5334000" cy="3556000"/>
            <wp:effectExtent l="0" t="0" r="0" b="0"/>
            <wp:docPr id="41" name="Picture" descr="Figure 41: Standard deviation of random fields (logit scale)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yt_sd.png"/>
                    <pic:cNvPicPr>
                      <a:picLocks noChangeAspect="1" noChangeArrowheads="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14:paraId="2463B53E" w14:textId="77777777" w:rsidR="00CE33E1" w:rsidRDefault="00FB32B8">
      <w:pPr>
        <w:pStyle w:val="ImageCaption"/>
      </w:pPr>
      <w:r>
        <w:t>Figure 41: Standard deviation of random fields (logit scale) for Yellowtail Flounder in each era during the Winter (RV survey) using the SST + Depth + Sed model and 3 year random field.</w:t>
      </w:r>
    </w:p>
    <w:p w14:paraId="202CC093" w14:textId="77777777" w:rsidR="00CE33E1" w:rsidRDefault="00FB32B8">
      <w:r>
        <w:br w:type="page"/>
      </w:r>
    </w:p>
    <w:p w14:paraId="6FE491F4" w14:textId="77777777" w:rsidR="00CE33E1" w:rsidRDefault="00FB32B8">
      <w:pPr>
        <w:pStyle w:val="CaptionedFigure"/>
      </w:pPr>
      <w:r>
        <w:rPr>
          <w:noProof/>
        </w:rPr>
        <w:lastRenderedPageBreak/>
        <w:drawing>
          <wp:inline distT="0" distB="0" distL="0" distR="0" wp14:anchorId="55C9008E" wp14:editId="1B271E48">
            <wp:extent cx="5334000" cy="4000500"/>
            <wp:effectExtent l="0" t="0" r="0" b="0"/>
            <wp:docPr id="42" name="Picture" descr="Figure 42: Standard deviation of random fields (logit scale)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yt_sd.png"/>
                    <pic:cNvPicPr>
                      <a:picLocks noChangeAspect="1" noChangeArrowheads="1"/>
                    </pic:cNvPicPr>
                  </pic:nvPicPr>
                  <pic:blipFill>
                    <a:blip r:embed="rId97"/>
                    <a:stretch>
                      <a:fillRect/>
                    </a:stretch>
                  </pic:blipFill>
                  <pic:spPr bwMode="auto">
                    <a:xfrm>
                      <a:off x="0" y="0"/>
                      <a:ext cx="5334000" cy="4000500"/>
                    </a:xfrm>
                    <a:prstGeom prst="rect">
                      <a:avLst/>
                    </a:prstGeom>
                    <a:noFill/>
                    <a:ln w="9525">
                      <a:noFill/>
                      <a:headEnd/>
                      <a:tailEnd/>
                    </a:ln>
                  </pic:spPr>
                </pic:pic>
              </a:graphicData>
            </a:graphic>
          </wp:inline>
        </w:drawing>
      </w:r>
    </w:p>
    <w:p w14:paraId="2EC03394" w14:textId="77777777" w:rsidR="00CE33E1" w:rsidRDefault="00FB32B8">
      <w:pPr>
        <w:pStyle w:val="ImageCaption"/>
      </w:pPr>
      <w:r>
        <w:t>Figure 42: Standard deviation of random fields (logit scale) for Yellowtail Flounder in each era during the Spring (NMFS-spring survey) using the SST + Depth + Sed model and 3 year random field.</w:t>
      </w:r>
    </w:p>
    <w:p w14:paraId="1E878B03" w14:textId="77777777" w:rsidR="00CE33E1" w:rsidRDefault="00FB32B8">
      <w:r>
        <w:br w:type="page"/>
      </w:r>
    </w:p>
    <w:p w14:paraId="50ECA830" w14:textId="77777777" w:rsidR="00CE33E1" w:rsidRDefault="00FB32B8">
      <w:pPr>
        <w:pStyle w:val="BodyText"/>
      </w:pPr>
      <w:r>
        <w:rPr>
          <w:noProof/>
        </w:rPr>
        <w:lastRenderedPageBreak/>
        <w:drawing>
          <wp:inline distT="0" distB="0" distL="0" distR="0" wp14:anchorId="46C169B3" wp14:editId="0500E50D">
            <wp:extent cx="5334000" cy="4000500"/>
            <wp:effectExtent l="0" t="0" r="0" b="0"/>
            <wp:docPr id="43" name="Picture" descr="Figure 43: Standard deviation of random fields (logit scale)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yt_sd.png"/>
                    <pic:cNvPicPr>
                      <a:picLocks noChangeAspect="1" noChangeArrowheads="1"/>
                    </pic:cNvPicPr>
                  </pic:nvPicPr>
                  <pic:blipFill>
                    <a:blip r:embed="rId9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14:paraId="21FD18D3" w14:textId="77777777" w:rsidR="00CE33E1" w:rsidRDefault="00FB32B8">
      <w:pPr>
        <w:pStyle w:val="Heading2"/>
      </w:pPr>
      <w:bookmarkStart w:id="362" w:name="hyperparameters"/>
      <w:bookmarkEnd w:id="361"/>
      <w:r>
        <w:t>Hyperparameters</w:t>
      </w:r>
    </w:p>
    <w:p w14:paraId="05AE12E6" w14:textId="77777777" w:rsidR="00CE33E1" w:rsidRDefault="00FB32B8">
      <w:pPr>
        <w:pStyle w:val="FirstParagraph"/>
      </w:pPr>
      <w:r>
        <w:t xml:space="preserve">For Atlantic Cod, the estimate for the variance of </w:t>
      </w:r>
      <w:r>
        <w:rPr>
          <w:i/>
        </w:rPr>
        <w:t>Dep</w:t>
      </w:r>
      <w:r>
        <w:t xml:space="preserve"> variance hyperparameter was highest in Winter and declined through to the Fall, reflecting the decline in the influence of this covariate in the Fall (Figure 44). For Yellowtail Flounder, the variance of the </w:t>
      </w:r>
      <w:r>
        <w:rPr>
          <w:i/>
        </w:rPr>
        <w:t>Dep</w:t>
      </w:r>
      <w:r>
        <w:t xml:space="preserve"> hyperparameter was higher than observed for Atlantic Cod throughout the year and reflected the relative stability in the effect size of this covariate throughout the year (Figure 44). The </w:t>
      </w:r>
      <w:r>
        <w:rPr>
          <w:i/>
        </w:rPr>
        <w:t>SST</w:t>
      </w:r>
      <w:r>
        <w:t xml:space="preserve"> variance hyperparameter for Atlantic Cod was relatively stable throughout the year and reflects the consistent influence of the </w:t>
      </w:r>
      <w:r>
        <w:rPr>
          <w:i/>
        </w:rPr>
        <w:t>SST</w:t>
      </w:r>
      <w:r>
        <w:t xml:space="preserve"> covariate on the distribution of cod. For Yellowtail Flounder, the </w:t>
      </w:r>
      <w:r>
        <w:rPr>
          <w:i/>
        </w:rPr>
        <w:t>SST</w:t>
      </w:r>
      <w:r>
        <w:t xml:space="preserve"> variance hyperparameter was relatively low throughout the year and aligns with the consistent small effect of the </w:t>
      </w:r>
      <w:r>
        <w:rPr>
          <w:i/>
        </w:rPr>
        <w:t>SST</w:t>
      </w:r>
      <w:r>
        <w:t xml:space="preserve"> covariate on the distribution of Yellowtail Flounder (Figure 45). The uncertainty of these estimates precludes any statistical differences being observed between the seasons. </w:t>
      </w:r>
    </w:p>
    <w:p w14:paraId="0217B688" w14:textId="77777777" w:rsidR="00CE33E1" w:rsidRDefault="00FB32B8">
      <w:pPr>
        <w:pStyle w:val="CaptionedFigure"/>
      </w:pPr>
      <w:r>
        <w:rPr>
          <w:noProof/>
        </w:rPr>
        <w:lastRenderedPageBreak/>
        <w:drawing>
          <wp:inline distT="0" distB="0" distL="0" distR="0" wp14:anchorId="0E5FE237" wp14:editId="0F761E31">
            <wp:extent cx="5334000" cy="3556000"/>
            <wp:effectExtent l="0" t="0" r="0" b="0"/>
            <wp:docPr id="44" name="Picture" descr="Figure 44: Depth variance hyperparameter estimate with 95%CI’s for each stock in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dep_var_est.png"/>
                    <pic:cNvPicPr>
                      <a:picLocks noChangeAspect="1" noChangeArrowheads="1"/>
                    </pic:cNvPicPr>
                  </pic:nvPicPr>
                  <pic:blipFill>
                    <a:blip r:embed="rId99"/>
                    <a:stretch>
                      <a:fillRect/>
                    </a:stretch>
                  </pic:blipFill>
                  <pic:spPr bwMode="auto">
                    <a:xfrm>
                      <a:off x="0" y="0"/>
                      <a:ext cx="5334000" cy="3556000"/>
                    </a:xfrm>
                    <a:prstGeom prst="rect">
                      <a:avLst/>
                    </a:prstGeom>
                    <a:noFill/>
                    <a:ln w="9525">
                      <a:noFill/>
                      <a:headEnd/>
                      <a:tailEnd/>
                    </a:ln>
                  </pic:spPr>
                </pic:pic>
              </a:graphicData>
            </a:graphic>
          </wp:inline>
        </w:drawing>
      </w:r>
    </w:p>
    <w:p w14:paraId="62C242FD" w14:textId="237D1B00" w:rsidR="00CE33E1" w:rsidRDefault="00FB32B8">
      <w:pPr>
        <w:pStyle w:val="ImageCaption"/>
      </w:pPr>
      <w:r>
        <w:t>Figure 44: Depth variance hyperparameter estimate with 95%</w:t>
      </w:r>
      <w:ins w:id="363" w:author="Keyser, Freya" w:date="2021-04-28T16:57:00Z">
        <w:r w:rsidR="00C64F9B">
          <w:t xml:space="preserve"> </w:t>
        </w:r>
      </w:ins>
      <w:r>
        <w:t>CI’s for each stock in each season.</w:t>
      </w:r>
    </w:p>
    <w:p w14:paraId="5190DDF8" w14:textId="77777777" w:rsidR="00CE33E1" w:rsidRDefault="00FB32B8">
      <w:pPr>
        <w:pStyle w:val="CaptionedFigure"/>
      </w:pPr>
      <w:r>
        <w:rPr>
          <w:noProof/>
        </w:rPr>
        <w:drawing>
          <wp:inline distT="0" distB="0" distL="0" distR="0" wp14:anchorId="4170F8D8" wp14:editId="26075568">
            <wp:extent cx="5334000" cy="3556000"/>
            <wp:effectExtent l="0" t="0" r="0" b="0"/>
            <wp:docPr id="45" name="Picture" descr="Figure 45: SST variance hyperparameter estimate with 95%CI’s for each stock in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sst_var_est.png"/>
                    <pic:cNvPicPr>
                      <a:picLocks noChangeAspect="1" noChangeArrowheads="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14:paraId="3DA05FD1" w14:textId="118184BA" w:rsidR="00CE33E1" w:rsidRDefault="00FB32B8">
      <w:pPr>
        <w:pStyle w:val="ImageCaption"/>
      </w:pPr>
      <w:r>
        <w:t>Figure 45: SST variance hyperparameter estimate with 95%</w:t>
      </w:r>
      <w:ins w:id="364" w:author="Keyser, Freya" w:date="2021-04-28T16:57:00Z">
        <w:r w:rsidR="00C64F9B">
          <w:t xml:space="preserve"> </w:t>
        </w:r>
      </w:ins>
      <w:r>
        <w:t>CI’s for each stock in each season.</w:t>
      </w:r>
    </w:p>
    <w:p w14:paraId="4C889DE8" w14:textId="77777777" w:rsidR="00CE33E1" w:rsidRDefault="00FB32B8">
      <w:pPr>
        <w:pStyle w:val="CaptionedFigure"/>
      </w:pPr>
      <w:r>
        <w:rPr>
          <w:noProof/>
        </w:rPr>
        <w:lastRenderedPageBreak/>
        <w:drawing>
          <wp:inline distT="0" distB="0" distL="0" distR="0" wp14:anchorId="02642F95" wp14:editId="58820E77">
            <wp:extent cx="5334000" cy="7112000"/>
            <wp:effectExtent l="0" t="0" r="0" b="0"/>
            <wp:docPr id="46" name="Picture" descr="Figure 46: Posteriors distributions of the four model hyperparameters for Atlantic Cod in the Winter."/>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winter_marginal.png"/>
                    <pic:cNvPicPr>
                      <a:picLocks noChangeAspect="1" noChangeArrowheads="1"/>
                    </pic:cNvPicPr>
                  </pic:nvPicPr>
                  <pic:blipFill>
                    <a:blip r:embed="rId101"/>
                    <a:stretch>
                      <a:fillRect/>
                    </a:stretch>
                  </pic:blipFill>
                  <pic:spPr bwMode="auto">
                    <a:xfrm>
                      <a:off x="0" y="0"/>
                      <a:ext cx="5334000" cy="7112000"/>
                    </a:xfrm>
                    <a:prstGeom prst="rect">
                      <a:avLst/>
                    </a:prstGeom>
                    <a:noFill/>
                    <a:ln w="9525">
                      <a:noFill/>
                      <a:headEnd/>
                      <a:tailEnd/>
                    </a:ln>
                  </pic:spPr>
                </pic:pic>
              </a:graphicData>
            </a:graphic>
          </wp:inline>
        </w:drawing>
      </w:r>
    </w:p>
    <w:p w14:paraId="301EA3F9" w14:textId="77777777" w:rsidR="00CE33E1" w:rsidRDefault="00FB32B8">
      <w:pPr>
        <w:pStyle w:val="ImageCaption"/>
      </w:pPr>
      <w:r>
        <w:t>Figure 46: Posteriors distributions of the four model hyperparameters for Atlantic Cod in the Winter.</w:t>
      </w:r>
    </w:p>
    <w:p w14:paraId="2285675E" w14:textId="77777777" w:rsidR="00CE33E1" w:rsidRDefault="00FB32B8">
      <w:pPr>
        <w:pStyle w:val="CaptionedFigure"/>
      </w:pPr>
      <w:r>
        <w:rPr>
          <w:noProof/>
        </w:rPr>
        <w:lastRenderedPageBreak/>
        <w:drawing>
          <wp:inline distT="0" distB="0" distL="0" distR="0" wp14:anchorId="1071D2F0" wp14:editId="79B5F449">
            <wp:extent cx="5334000" cy="7112000"/>
            <wp:effectExtent l="0" t="0" r="0" b="0"/>
            <wp:docPr id="47" name="Picture" descr="Figure 47: Posteriors distributions of the four model hyperparameters for Atlantic Cod in the Spring."/>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spring_marginal.png"/>
                    <pic:cNvPicPr>
                      <a:picLocks noChangeAspect="1" noChangeArrowheads="1"/>
                    </pic:cNvPicPr>
                  </pic:nvPicPr>
                  <pic:blipFill>
                    <a:blip r:embed="rId102"/>
                    <a:stretch>
                      <a:fillRect/>
                    </a:stretch>
                  </pic:blipFill>
                  <pic:spPr bwMode="auto">
                    <a:xfrm>
                      <a:off x="0" y="0"/>
                      <a:ext cx="5334000" cy="7112000"/>
                    </a:xfrm>
                    <a:prstGeom prst="rect">
                      <a:avLst/>
                    </a:prstGeom>
                    <a:noFill/>
                    <a:ln w="9525">
                      <a:noFill/>
                      <a:headEnd/>
                      <a:tailEnd/>
                    </a:ln>
                  </pic:spPr>
                </pic:pic>
              </a:graphicData>
            </a:graphic>
          </wp:inline>
        </w:drawing>
      </w:r>
    </w:p>
    <w:p w14:paraId="72DB47CE" w14:textId="77777777" w:rsidR="00CE33E1" w:rsidRDefault="00FB32B8">
      <w:pPr>
        <w:pStyle w:val="ImageCaption"/>
      </w:pPr>
      <w:r>
        <w:t>Figure 47: Posteriors distributions of the four model hyperparameters for Atlantic Cod in the Spring.</w:t>
      </w:r>
    </w:p>
    <w:p w14:paraId="615E8EB0" w14:textId="77777777" w:rsidR="00CE33E1" w:rsidRDefault="00FB32B8">
      <w:pPr>
        <w:pStyle w:val="CaptionedFigure"/>
      </w:pPr>
      <w:r>
        <w:rPr>
          <w:noProof/>
        </w:rPr>
        <w:lastRenderedPageBreak/>
        <w:drawing>
          <wp:inline distT="0" distB="0" distL="0" distR="0" wp14:anchorId="54699013" wp14:editId="70C916F8">
            <wp:extent cx="5334000" cy="7112000"/>
            <wp:effectExtent l="0" t="0" r="0" b="0"/>
            <wp:docPr id="48" name="Picture" descr="Figure 48: Posteriors distributions of the four model hyperparameters for Atlantic Cod in the Fal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fall_marginal.png"/>
                    <pic:cNvPicPr>
                      <a:picLocks noChangeAspect="1" noChangeArrowheads="1"/>
                    </pic:cNvPicPr>
                  </pic:nvPicPr>
                  <pic:blipFill>
                    <a:blip r:embed="rId103"/>
                    <a:stretch>
                      <a:fillRect/>
                    </a:stretch>
                  </pic:blipFill>
                  <pic:spPr bwMode="auto">
                    <a:xfrm>
                      <a:off x="0" y="0"/>
                      <a:ext cx="5334000" cy="7112000"/>
                    </a:xfrm>
                    <a:prstGeom prst="rect">
                      <a:avLst/>
                    </a:prstGeom>
                    <a:noFill/>
                    <a:ln w="9525">
                      <a:noFill/>
                      <a:headEnd/>
                      <a:tailEnd/>
                    </a:ln>
                  </pic:spPr>
                </pic:pic>
              </a:graphicData>
            </a:graphic>
          </wp:inline>
        </w:drawing>
      </w:r>
    </w:p>
    <w:p w14:paraId="0394E2AA" w14:textId="77777777" w:rsidR="00CE33E1" w:rsidRDefault="00FB32B8">
      <w:pPr>
        <w:pStyle w:val="ImageCaption"/>
      </w:pPr>
      <w:r>
        <w:t>Figure 48: Posteriors distributions of the four model hyperparameters for Atlantic Cod in the Fall.</w:t>
      </w:r>
    </w:p>
    <w:p w14:paraId="01C83661" w14:textId="77777777" w:rsidR="00CE33E1" w:rsidRDefault="00FB32B8">
      <w:pPr>
        <w:pStyle w:val="CaptionedFigure"/>
      </w:pPr>
      <w:r>
        <w:rPr>
          <w:noProof/>
        </w:rPr>
        <w:lastRenderedPageBreak/>
        <w:drawing>
          <wp:inline distT="0" distB="0" distL="0" distR="0" wp14:anchorId="6D8321C6" wp14:editId="5AB3A888">
            <wp:extent cx="5334000" cy="7112000"/>
            <wp:effectExtent l="0" t="0" r="0" b="0"/>
            <wp:docPr id="49" name="Picture" descr="Figure 49: Posteriors distributions of the four model hyperparameters for Yellowtail Flounder in the Winter."/>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winter_marginal.png"/>
                    <pic:cNvPicPr>
                      <a:picLocks noChangeAspect="1" noChangeArrowheads="1"/>
                    </pic:cNvPicPr>
                  </pic:nvPicPr>
                  <pic:blipFill>
                    <a:blip r:embed="rId104"/>
                    <a:stretch>
                      <a:fillRect/>
                    </a:stretch>
                  </pic:blipFill>
                  <pic:spPr bwMode="auto">
                    <a:xfrm>
                      <a:off x="0" y="0"/>
                      <a:ext cx="5334000" cy="7112000"/>
                    </a:xfrm>
                    <a:prstGeom prst="rect">
                      <a:avLst/>
                    </a:prstGeom>
                    <a:noFill/>
                    <a:ln w="9525">
                      <a:noFill/>
                      <a:headEnd/>
                      <a:tailEnd/>
                    </a:ln>
                  </pic:spPr>
                </pic:pic>
              </a:graphicData>
            </a:graphic>
          </wp:inline>
        </w:drawing>
      </w:r>
    </w:p>
    <w:p w14:paraId="78DAD790" w14:textId="77777777" w:rsidR="00CE33E1" w:rsidRDefault="00FB32B8">
      <w:pPr>
        <w:pStyle w:val="ImageCaption"/>
      </w:pPr>
      <w:r>
        <w:t>Figure 49: Posteriors distributions of the four model hyperparameters for Yellowtail Flounder in the Winter.</w:t>
      </w:r>
    </w:p>
    <w:p w14:paraId="7E8CB595" w14:textId="77777777" w:rsidR="00CE33E1" w:rsidRDefault="00FB32B8">
      <w:pPr>
        <w:pStyle w:val="CaptionedFigure"/>
      </w:pPr>
      <w:r>
        <w:rPr>
          <w:noProof/>
        </w:rPr>
        <w:lastRenderedPageBreak/>
        <w:drawing>
          <wp:inline distT="0" distB="0" distL="0" distR="0" wp14:anchorId="39555022" wp14:editId="18F00351">
            <wp:extent cx="5334000" cy="7112000"/>
            <wp:effectExtent l="0" t="0" r="0" b="0"/>
            <wp:docPr id="50" name="Picture" descr="Figure 50: Posteriors distributions of the four model hyperparameters for Yellowtail Flounder in the Spring."/>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spring_marginal.png"/>
                    <pic:cNvPicPr>
                      <a:picLocks noChangeAspect="1" noChangeArrowheads="1"/>
                    </pic:cNvPicPr>
                  </pic:nvPicPr>
                  <pic:blipFill>
                    <a:blip r:embed="rId105"/>
                    <a:stretch>
                      <a:fillRect/>
                    </a:stretch>
                  </pic:blipFill>
                  <pic:spPr bwMode="auto">
                    <a:xfrm>
                      <a:off x="0" y="0"/>
                      <a:ext cx="5334000" cy="7112000"/>
                    </a:xfrm>
                    <a:prstGeom prst="rect">
                      <a:avLst/>
                    </a:prstGeom>
                    <a:noFill/>
                    <a:ln w="9525">
                      <a:noFill/>
                      <a:headEnd/>
                      <a:tailEnd/>
                    </a:ln>
                  </pic:spPr>
                </pic:pic>
              </a:graphicData>
            </a:graphic>
          </wp:inline>
        </w:drawing>
      </w:r>
    </w:p>
    <w:p w14:paraId="771F1939" w14:textId="77777777" w:rsidR="00CE33E1" w:rsidRDefault="00FB32B8">
      <w:pPr>
        <w:pStyle w:val="ImageCaption"/>
      </w:pPr>
      <w:r>
        <w:t>Figure 50: Posteriors distributions of the four model hyperparameters for Yellowtail Flounder in the Spring.</w:t>
      </w:r>
    </w:p>
    <w:p w14:paraId="7F17A8E6" w14:textId="77777777" w:rsidR="00CE33E1" w:rsidRDefault="00FB32B8">
      <w:pPr>
        <w:pStyle w:val="CaptionedFigure"/>
      </w:pPr>
      <w:r>
        <w:rPr>
          <w:noProof/>
        </w:rPr>
        <w:lastRenderedPageBreak/>
        <w:drawing>
          <wp:inline distT="0" distB="0" distL="0" distR="0" wp14:anchorId="4ABC0188" wp14:editId="2993A6B5">
            <wp:extent cx="5334000" cy="7112000"/>
            <wp:effectExtent l="0" t="0" r="0" b="0"/>
            <wp:docPr id="51" name="Picture" descr="Figure 51: Posteriors distributions of the four model hyperparameters for Yellowtail Flounder in the Fal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fall_marginal.png"/>
                    <pic:cNvPicPr>
                      <a:picLocks noChangeAspect="1" noChangeArrowheads="1"/>
                    </pic:cNvPicPr>
                  </pic:nvPicPr>
                  <pic:blipFill>
                    <a:blip r:embed="rId106"/>
                    <a:stretch>
                      <a:fillRect/>
                    </a:stretch>
                  </pic:blipFill>
                  <pic:spPr bwMode="auto">
                    <a:xfrm>
                      <a:off x="0" y="0"/>
                      <a:ext cx="5334000" cy="7112000"/>
                    </a:xfrm>
                    <a:prstGeom prst="rect">
                      <a:avLst/>
                    </a:prstGeom>
                    <a:noFill/>
                    <a:ln w="9525">
                      <a:noFill/>
                      <a:headEnd/>
                      <a:tailEnd/>
                    </a:ln>
                  </pic:spPr>
                </pic:pic>
              </a:graphicData>
            </a:graphic>
          </wp:inline>
        </w:drawing>
      </w:r>
    </w:p>
    <w:p w14:paraId="49B76FDF" w14:textId="77777777" w:rsidR="00CE33E1" w:rsidRDefault="00FB32B8">
      <w:pPr>
        <w:pStyle w:val="ImageCaption"/>
      </w:pPr>
      <w:r>
        <w:t>Figure 51: Posteriors distributions of the four model hyperparameters for Yellowtail Flounder in the Fall.</w:t>
      </w:r>
      <w:bookmarkEnd w:id="357"/>
      <w:bookmarkEnd w:id="362"/>
    </w:p>
    <w:sectPr w:rsidR="00CE33E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eyser, Freya" w:date="2021-04-28T15:55:00Z" w:initials="KF">
    <w:p w14:paraId="2E37D331" w14:textId="3C492C45" w:rsidR="00043968" w:rsidRDefault="00043968">
      <w:pPr>
        <w:pStyle w:val="CommentText"/>
      </w:pPr>
      <w:r>
        <w:rPr>
          <w:rStyle w:val="CommentReference"/>
        </w:rPr>
        <w:annotationRef/>
      </w:r>
      <w:r>
        <w:t>This bit is confusing to me</w:t>
      </w:r>
    </w:p>
  </w:comment>
  <w:comment w:id="1" w:author="Keyser, Freya" w:date="2021-04-20T09:59:00Z" w:initials="KF">
    <w:p w14:paraId="206F419A" w14:textId="4935C0F2" w:rsidR="001452E0" w:rsidRDefault="001452E0">
      <w:pPr>
        <w:pStyle w:val="CommentText"/>
      </w:pPr>
      <w:r>
        <w:rPr>
          <w:rStyle w:val="CommentReference"/>
        </w:rPr>
        <w:annotationRef/>
      </w:r>
      <w:r>
        <w:t xml:space="preserve">I think you can make this way more concise… here’s </w:t>
      </w:r>
      <w:r w:rsidR="00043968">
        <w:t>an</w:t>
      </w:r>
      <w:r>
        <w:t xml:space="preserve"> attempt:</w:t>
      </w:r>
    </w:p>
    <w:p w14:paraId="2448EBB0" w14:textId="1C867856" w:rsidR="001452E0" w:rsidRDefault="001452E0">
      <w:pPr>
        <w:pStyle w:val="CommentText"/>
      </w:pPr>
    </w:p>
    <w:p w14:paraId="6DC333F6" w14:textId="5981A266" w:rsidR="001452E0" w:rsidRDefault="001452E0">
      <w:pPr>
        <w:pStyle w:val="CommentText"/>
      </w:pPr>
      <w:r>
        <w:t xml:space="preserve">While sustainable fisheries management is a global priority, it is also a challenge due to socio-economic, political, and scientific? or biological/ecological? factors. </w:t>
      </w:r>
      <w:r w:rsidR="00043968">
        <w:t xml:space="preserve">[need something here…] </w:t>
      </w:r>
      <w:r>
        <w:t>The population dynamics of a stock are likely dependent on spatial and temporal processes, but these relatio</w:t>
      </w:r>
      <w:r w:rsidR="00656351">
        <w:t>nships are not well understood. Decades of b</w:t>
      </w:r>
      <w:r>
        <w:t xml:space="preserve">iological and environmental data </w:t>
      </w:r>
      <w:r w:rsidR="00043968">
        <w:t xml:space="preserve">containing </w:t>
      </w:r>
      <w:r w:rsidR="00C15DC2">
        <w:t xml:space="preserve">this </w:t>
      </w:r>
      <w:r w:rsidR="00043968">
        <w:t xml:space="preserve">spatio-temporal information </w:t>
      </w:r>
      <w:r>
        <w:t xml:space="preserve">are </w:t>
      </w:r>
      <w:r w:rsidR="00656351">
        <w:t xml:space="preserve">generally available, </w:t>
      </w:r>
      <w:r w:rsidR="00043968">
        <w:t>but historical</w:t>
      </w:r>
      <w:r>
        <w:t xml:space="preserve"> </w:t>
      </w:r>
      <w:r w:rsidR="00043968">
        <w:t xml:space="preserve">limitations on </w:t>
      </w:r>
      <w:r>
        <w:t>compu</w:t>
      </w:r>
      <w:r w:rsidR="00656351">
        <w:t>tational and statistical power</w:t>
      </w:r>
      <w:r w:rsidR="00043968">
        <w:t xml:space="preserve"> have required that</w:t>
      </w:r>
      <w:r w:rsidR="00656351">
        <w:t xml:space="preserve"> stocks </w:t>
      </w:r>
      <w:r w:rsidR="00043968">
        <w:t xml:space="preserve">be treated </w:t>
      </w:r>
      <w:r w:rsidR="00656351">
        <w:t xml:space="preserve">as homogenous entities. </w:t>
      </w:r>
      <w:r w:rsidR="00043968">
        <w:t>However</w:t>
      </w:r>
      <w:r w:rsidR="00656351">
        <w:t xml:space="preserve">, </w:t>
      </w:r>
      <w:r w:rsidR="00043968">
        <w:t xml:space="preserve">recent </w:t>
      </w:r>
      <w:r w:rsidR="00656351">
        <w:t xml:space="preserve">computational </w:t>
      </w:r>
      <w:r w:rsidR="00043968">
        <w:t xml:space="preserve">advances have lead to new statistical methods that allow the spatio-temporal complexity of fisheries data to be interpreted more fully, enabling a more realistic understanding of population dynamics. </w:t>
      </w:r>
    </w:p>
  </w:comment>
  <w:comment w:id="20" w:author="Keyser, Freya" w:date="2021-04-21T08:45:00Z" w:initials="KF">
    <w:p w14:paraId="67346E3C" w14:textId="77777777" w:rsidR="001452E0" w:rsidRDefault="001452E0">
      <w:pPr>
        <w:pStyle w:val="CommentText"/>
      </w:pPr>
      <w:r>
        <w:rPr>
          <w:rStyle w:val="CommentReference"/>
        </w:rPr>
        <w:annotationRef/>
      </w:r>
      <w:r>
        <w:t xml:space="preserve">The society bit made me click through to the Aichi goals website and I feel like you should just keep this simpler.  </w:t>
      </w:r>
    </w:p>
  </w:comment>
  <w:comment w:id="30" w:author="Keyser, Freya" w:date="2021-04-28T16:20:00Z" w:initials="KF">
    <w:p w14:paraId="68681A35" w14:textId="4D57BF54" w:rsidR="008139D0" w:rsidRDefault="008139D0">
      <w:pPr>
        <w:pStyle w:val="CommentText"/>
      </w:pPr>
      <w:r>
        <w:rPr>
          <w:rStyle w:val="CommentReference"/>
        </w:rPr>
        <w:annotationRef/>
      </w:r>
      <w:r>
        <w:t>Can you simplify/streamline this sentence somehow? Would it be helpful to define a term such as “stock” or “management unit” or something?</w:t>
      </w:r>
    </w:p>
  </w:comment>
  <w:comment w:id="43" w:author="Keyser, Freya" w:date="2021-04-28T16:24:00Z" w:initials="KF">
    <w:p w14:paraId="224EAFD6" w14:textId="3B3A4D23" w:rsidR="008139D0" w:rsidRDefault="008139D0">
      <w:pPr>
        <w:pStyle w:val="CommentText"/>
      </w:pPr>
      <w:r>
        <w:rPr>
          <w:rStyle w:val="CommentReference"/>
        </w:rPr>
        <w:annotationRef/>
      </w:r>
      <w:r>
        <w:t>I still don’t know what this really means</w:t>
      </w:r>
      <w:r w:rsidR="00FA7B7A">
        <w:t>, so either I’m just too dumb (highly possible!), or it warrants explanation, or should be simplified?</w:t>
      </w:r>
      <w:r>
        <w:t xml:space="preserve"> Could you say “spatial and temporal processes”</w:t>
      </w:r>
      <w:r w:rsidR="00FA7B7A">
        <w:t xml:space="preserve"> and mean the same thing? Isn’t it already implied that a spatial or temporal process is a process that changes over time or through space? Does “heterogeneity” mean there’s another layer of change that I’m forgetting about? </w:t>
      </w:r>
    </w:p>
  </w:comment>
  <w:comment w:id="44" w:author="Keyser, Freya" w:date="2021-04-28T16:24:00Z" w:initials="KF">
    <w:p w14:paraId="7B260F8B" w14:textId="19A77205" w:rsidR="008139D0" w:rsidRDefault="008139D0">
      <w:pPr>
        <w:pStyle w:val="CommentText"/>
      </w:pPr>
      <w:r>
        <w:rPr>
          <w:rStyle w:val="CommentReference"/>
        </w:rPr>
        <w:annotationRef/>
      </w:r>
      <w:r>
        <w:t>You just said this above, so if you don’t use the suggested wording above, suggest you change this somehow?</w:t>
      </w:r>
    </w:p>
  </w:comment>
  <w:comment w:id="54" w:author="Keyser, Freya" w:date="2021-04-28T16:33:00Z" w:initials="KF">
    <w:p w14:paraId="35B17468" w14:textId="00D17F32" w:rsidR="00FA7B7A" w:rsidRDefault="00FA7B7A">
      <w:pPr>
        <w:pStyle w:val="CommentText"/>
      </w:pPr>
      <w:r>
        <w:rPr>
          <w:rStyle w:val="CommentReference"/>
        </w:rPr>
        <w:annotationRef/>
      </w:r>
      <w:r>
        <w:t>If you use “survey” before this, delete here</w:t>
      </w:r>
    </w:p>
  </w:comment>
  <w:comment w:id="58" w:author="Keyser, Freya" w:date="2021-04-28T16:44:00Z" w:initials="KF">
    <w:p w14:paraId="342074AB" w14:textId="366ABBF5" w:rsidR="00665AEA" w:rsidRDefault="00665AEA">
      <w:pPr>
        <w:pStyle w:val="CommentText"/>
      </w:pPr>
      <w:r>
        <w:rPr>
          <w:rStyle w:val="CommentReference"/>
        </w:rPr>
        <w:annotationRef/>
      </w:r>
      <w:r>
        <w:t>I don’t know about this, but it felt too wordy before</w:t>
      </w:r>
    </w:p>
  </w:comment>
  <w:comment w:id="64" w:author="Keyser, Freya" w:date="2021-04-28T16:46:00Z" w:initials="KF">
    <w:p w14:paraId="1693A9E0" w14:textId="0E2FC572" w:rsidR="00657857" w:rsidRDefault="00657857">
      <w:pPr>
        <w:pStyle w:val="CommentText"/>
      </w:pPr>
      <w:r>
        <w:rPr>
          <w:rStyle w:val="CommentReference"/>
        </w:rPr>
        <w:annotationRef/>
      </w:r>
      <w:r>
        <w:t>I don’t think this matters but not sure</w:t>
      </w:r>
    </w:p>
  </w:comment>
  <w:comment w:id="68" w:author="Keyser, Freya" w:date="2021-04-21T08:58:00Z" w:initials="KF">
    <w:p w14:paraId="02B7515A" w14:textId="77777777" w:rsidR="001452E0" w:rsidRDefault="001452E0">
      <w:pPr>
        <w:pStyle w:val="CommentText"/>
      </w:pPr>
      <w:r>
        <w:rPr>
          <w:rStyle w:val="CommentReference"/>
        </w:rPr>
        <w:annotationRef/>
      </w:r>
      <w:r>
        <w:t xml:space="preserve">I don’t know if this works, but it was too wordy/long as is. Probably needs two sentences. </w:t>
      </w:r>
    </w:p>
  </w:comment>
  <w:comment w:id="98" w:author="Keyser, Freya" w:date="2021-04-21T09:21:00Z" w:initials="KF">
    <w:p w14:paraId="4DB89C45" w14:textId="7BE22AD5" w:rsidR="001452E0" w:rsidRDefault="001452E0">
      <w:pPr>
        <w:pStyle w:val="CommentText"/>
      </w:pPr>
      <w:r>
        <w:rPr>
          <w:rStyle w:val="CommentReference"/>
        </w:rPr>
        <w:annotationRef/>
      </w:r>
      <w:r>
        <w:t>Do you refer to the EEZ later? If so, is it simpler to say “with the introduction of the Exclusive Economic Zone” or something like that?</w:t>
      </w:r>
    </w:p>
  </w:comment>
  <w:comment w:id="101" w:author="Keyser, Freya" w:date="2021-04-21T14:06:00Z" w:initials="KF">
    <w:p w14:paraId="54C14081" w14:textId="7FDB5908" w:rsidR="001452E0" w:rsidRDefault="001452E0">
      <w:pPr>
        <w:pStyle w:val="CommentText"/>
      </w:pPr>
      <w:r>
        <w:rPr>
          <w:rStyle w:val="CommentReference"/>
        </w:rPr>
        <w:annotationRef/>
      </w:r>
      <w:r>
        <w:t>Regarding Haddock, is this going to draw controversy?</w:t>
      </w:r>
    </w:p>
  </w:comment>
  <w:comment w:id="137" w:author="Keyser, Freya" w:date="2021-04-21T17:09:00Z" w:initials="KF">
    <w:p w14:paraId="5EF8FA73" w14:textId="434AD6B5" w:rsidR="001452E0" w:rsidRDefault="001452E0">
      <w:pPr>
        <w:pStyle w:val="CommentText"/>
      </w:pPr>
      <w:r>
        <w:rPr>
          <w:rStyle w:val="CommentReference"/>
        </w:rPr>
        <w:annotationRef/>
      </w:r>
      <w:r>
        <w:t>Flanks? Lol… can you just say “along the south of GB”?</w:t>
      </w:r>
    </w:p>
  </w:comment>
  <w:comment w:id="152" w:author="Keyser, Freya" w:date="2021-04-22T08:37:00Z" w:initials="KF">
    <w:p w14:paraId="72D38DFC" w14:textId="259B86EE" w:rsidR="001452E0" w:rsidRDefault="001452E0">
      <w:pPr>
        <w:pStyle w:val="CommentText"/>
      </w:pPr>
      <w:r>
        <w:rPr>
          <w:rStyle w:val="CommentReference"/>
        </w:rPr>
        <w:annotationRef/>
      </w:r>
      <w:r>
        <w:t>Sorry for adding commas everywhere, but anytime you say “For/in X</w:t>
      </w:r>
      <w:r w:rsidR="00657857">
        <w:t>YZ</w:t>
      </w:r>
      <w:r>
        <w:t>, this happened…”, I’m pretty sure Case #2 in the link below applies</w:t>
      </w:r>
      <w:r w:rsidR="00657857">
        <w:t>,</w:t>
      </w:r>
      <w:r>
        <w:t xml:space="preserve"> </w:t>
      </w:r>
      <w:r w:rsidR="00657857">
        <w:t>so</w:t>
      </w:r>
      <w:r>
        <w:t xml:space="preserve"> it needs a comma before the second part of the statement. </w:t>
      </w:r>
      <w:r>
        <w:br/>
      </w:r>
      <w:hyperlink r:id="rId1" w:history="1">
        <w:r w:rsidRPr="0063001C">
          <w:rPr>
            <w:rStyle w:val="Hyperlink"/>
          </w:rPr>
          <w:t>https://www.iue.edu/student-success/coursework/commas.html</w:t>
        </w:r>
      </w:hyperlink>
    </w:p>
    <w:p w14:paraId="78FFAA82" w14:textId="176AAF4B" w:rsidR="001452E0" w:rsidRDefault="001452E0">
      <w:pPr>
        <w:pStyle w:val="CommentText"/>
      </w:pPr>
    </w:p>
  </w:comment>
  <w:comment w:id="154" w:author="Keyser, Freya" w:date="2021-04-22T09:34:00Z" w:initials="KF">
    <w:p w14:paraId="5A219AEE" w14:textId="054BF0F0" w:rsidR="001452E0" w:rsidRDefault="001452E0">
      <w:pPr>
        <w:pStyle w:val="CommentText"/>
      </w:pPr>
      <w:r>
        <w:rPr>
          <w:rStyle w:val="CommentReference"/>
        </w:rPr>
        <w:annotationRef/>
      </w:r>
      <w:r>
        <w:t>Suggest just saying “depth” throughout?</w:t>
      </w:r>
    </w:p>
  </w:comment>
  <w:comment w:id="162" w:author="Keyser, Freya" w:date="2021-04-22T14:45:00Z" w:initials="KF">
    <w:p w14:paraId="2E980ACF" w14:textId="2C086F90" w:rsidR="001452E0" w:rsidRDefault="001452E0">
      <w:pPr>
        <w:pStyle w:val="CommentText"/>
      </w:pPr>
      <w:r>
        <w:rPr>
          <w:rStyle w:val="CommentReference"/>
        </w:rPr>
        <w:annotationRef/>
      </w:r>
      <w:r>
        <w:t xml:space="preserve">Just trying to be less wordy/more concise? I </w:t>
      </w:r>
      <w:r w:rsidR="00657857">
        <w:t>don’t know</w:t>
      </w:r>
      <w:r>
        <w:t xml:space="preserve"> if it works though</w:t>
      </w:r>
    </w:p>
  </w:comment>
  <w:comment w:id="168" w:author="Keyser, Freya" w:date="2021-04-22T17:16:00Z" w:initials="KF">
    <w:p w14:paraId="7CFDC1DA" w14:textId="3058661B" w:rsidR="001452E0" w:rsidRDefault="001452E0">
      <w:pPr>
        <w:pStyle w:val="CommentText"/>
      </w:pPr>
      <w:r>
        <w:rPr>
          <w:rStyle w:val="CommentReference"/>
        </w:rPr>
        <w:annotationRef/>
      </w:r>
      <w:r>
        <w:t xml:space="preserve">Same here, I kind of get why you left it as DEP but I think saying depth would be better? </w:t>
      </w:r>
    </w:p>
  </w:comment>
  <w:comment w:id="173" w:author="Keyser, Freya" w:date="2021-04-22T17:25:00Z" w:initials="KF">
    <w:p w14:paraId="49948F90" w14:textId="20C07EE6" w:rsidR="001452E0" w:rsidRDefault="001452E0">
      <w:pPr>
        <w:pStyle w:val="CommentText"/>
      </w:pPr>
      <w:r>
        <w:rPr>
          <w:rStyle w:val="CommentReference"/>
        </w:rPr>
        <w:annotationRef/>
      </w:r>
      <w:r>
        <w:t xml:space="preserve">I’m not sure I understand this sentence. Is this what you mean? </w:t>
      </w:r>
    </w:p>
    <w:p w14:paraId="54567393" w14:textId="5AACBAC8" w:rsidR="001452E0" w:rsidRDefault="001452E0">
      <w:pPr>
        <w:pStyle w:val="CommentText"/>
      </w:pPr>
      <w:r>
        <w:t>“The SDMs developed here use environmental, spatial, and multi-scale temporal information to identify distribution patterns inter</w:t>
      </w:r>
      <w:r w:rsidR="00657857">
        <w:t>-</w:t>
      </w:r>
      <w:r>
        <w:t xml:space="preserve"> and intra-annually”</w:t>
      </w:r>
    </w:p>
    <w:p w14:paraId="16968B7B" w14:textId="0274CB20" w:rsidR="001452E0" w:rsidRDefault="001452E0">
      <w:pPr>
        <w:pStyle w:val="CommentText"/>
      </w:pPr>
      <w:r>
        <w:t>I’m not sure about the partitioning dynamic changes from static relationships bit?</w:t>
      </w:r>
    </w:p>
  </w:comment>
  <w:comment w:id="216" w:author="Keyser, Freya" w:date="2021-04-22T18:07:00Z" w:initials="KF">
    <w:p w14:paraId="0E062430" w14:textId="54A65FE4" w:rsidR="001452E0" w:rsidRDefault="001452E0">
      <w:pPr>
        <w:pStyle w:val="CommentText"/>
      </w:pPr>
      <w:r>
        <w:rPr>
          <w:rStyle w:val="CommentReference"/>
        </w:rPr>
        <w:annotationRef/>
      </w:r>
      <w:r>
        <w:t>Is that right?</w:t>
      </w:r>
    </w:p>
  </w:comment>
  <w:comment w:id="218" w:author="Keyser, Freya" w:date="2021-04-22T18:07:00Z" w:initials="KF">
    <w:p w14:paraId="5177A678" w14:textId="5FE7B1F1" w:rsidR="001452E0" w:rsidRDefault="001452E0">
      <w:pPr>
        <w:pStyle w:val="CommentText"/>
      </w:pPr>
      <w:r>
        <w:rPr>
          <w:rStyle w:val="CommentReference"/>
        </w:rPr>
        <w:annotationRef/>
      </w:r>
      <w:r>
        <w:t>Or influences? I’m not sure, but there’s a lot of tense changing and I can’t keep track.</w:t>
      </w:r>
    </w:p>
  </w:comment>
  <w:comment w:id="224" w:author="Keyser, Freya" w:date="2021-04-22T18:19:00Z" w:initials="KF">
    <w:p w14:paraId="271F9B98" w14:textId="16DD066C" w:rsidR="001452E0" w:rsidRDefault="001452E0">
      <w:pPr>
        <w:pStyle w:val="CommentText"/>
      </w:pPr>
      <w:r>
        <w:rPr>
          <w:rStyle w:val="CommentReference"/>
        </w:rPr>
        <w:annotationRef/>
      </w:r>
      <w:r>
        <w:t>Can this be updated yet?</w:t>
      </w:r>
    </w:p>
  </w:comment>
  <w:comment w:id="225" w:author="Keyser, Freya" w:date="2021-04-22T18:22:00Z" w:initials="KF">
    <w:p w14:paraId="5E3988B7" w14:textId="6ACE60C6" w:rsidR="001452E0" w:rsidRDefault="001452E0">
      <w:pPr>
        <w:pStyle w:val="CommentText"/>
      </w:pPr>
      <w:r>
        <w:rPr>
          <w:rStyle w:val="CommentReference"/>
        </w:rPr>
        <w:annotationRef/>
      </w:r>
      <w:r>
        <w:t>I think this sounds stronger but I’m not sure</w:t>
      </w:r>
    </w:p>
  </w:comment>
  <w:comment w:id="228" w:author="Keyser, Freya" w:date="2021-04-22T18:21:00Z" w:initials="KF">
    <w:p w14:paraId="066FF427" w14:textId="33028D6E" w:rsidR="001452E0" w:rsidRDefault="001452E0">
      <w:pPr>
        <w:pStyle w:val="CommentText"/>
      </w:pPr>
      <w:r>
        <w:rPr>
          <w:rStyle w:val="CommentReference"/>
        </w:rPr>
        <w:annotationRef/>
      </w:r>
      <w:r>
        <w:t>Spatio? I don’t know when to use which so just flagging it</w:t>
      </w:r>
    </w:p>
  </w:comment>
  <w:comment w:id="232" w:author="Keyser, Freya" w:date="2021-04-22T18:25:00Z" w:initials="KF">
    <w:p w14:paraId="6909E1B9" w14:textId="11D87067" w:rsidR="001452E0" w:rsidRDefault="001452E0">
      <w:pPr>
        <w:pStyle w:val="CommentText"/>
      </w:pPr>
      <w:r>
        <w:rPr>
          <w:rStyle w:val="CommentReference"/>
        </w:rPr>
        <w:annotationRef/>
      </w:r>
      <w:r>
        <w:t xml:space="preserve">I’m not sure that this is the best example of your previous statement. Sure there was an unprompted increase in YT, so then they started fishing, but then the stock declined and we don’t really know if that decline was due to fishing or not? </w:t>
      </w:r>
    </w:p>
  </w:comment>
  <w:comment w:id="235" w:author="Keyser, Freya" w:date="2021-04-22T18:27:00Z" w:initials="KF">
    <w:p w14:paraId="2A3D7AA0" w14:textId="07FA9B50" w:rsidR="001452E0" w:rsidRDefault="001452E0">
      <w:pPr>
        <w:pStyle w:val="CommentText"/>
      </w:pPr>
      <w:r>
        <w:rPr>
          <w:rStyle w:val="CommentReference"/>
        </w:rPr>
        <w:annotationRef/>
      </w:r>
      <w:r>
        <w:rPr>
          <w:rStyle w:val="CommentReference"/>
        </w:rPr>
        <w:t xml:space="preserve">Do you mean during the period pre-fishery? Or during the fishery? </w:t>
      </w:r>
      <w:r>
        <w:t xml:space="preserve"> </w:t>
      </w:r>
    </w:p>
  </w:comment>
  <w:comment w:id="237" w:author="Keyser, Freya" w:date="2021-04-22T18:28:00Z" w:initials="KF">
    <w:p w14:paraId="3424FE91" w14:textId="55A9FF17" w:rsidR="001452E0" w:rsidRDefault="001452E0">
      <w:pPr>
        <w:pStyle w:val="CommentText"/>
      </w:pPr>
      <w:r>
        <w:rPr>
          <w:rStyle w:val="CommentReference"/>
        </w:rPr>
        <w:annotationRef/>
      </w:r>
      <w:r>
        <w:t xml:space="preserve">This is a much stronger example. Consider putting Cod first if you keep the YT example too. </w:t>
      </w:r>
    </w:p>
  </w:comment>
  <w:comment w:id="249" w:author="Keyser, Freya" w:date="2021-04-22T18:33:00Z" w:initials="KF">
    <w:p w14:paraId="42933C74" w14:textId="67C35F41" w:rsidR="001452E0" w:rsidRDefault="001452E0">
      <w:pPr>
        <w:pStyle w:val="CommentText"/>
      </w:pPr>
      <w:r>
        <w:rPr>
          <w:rStyle w:val="CommentReference"/>
        </w:rPr>
        <w:annotationRef/>
      </w:r>
      <w:r>
        <w:t>Suggest you say which models? Species Distribution Models? Or “An INLA framework for SDMs”?</w:t>
      </w:r>
    </w:p>
  </w:comment>
  <w:comment w:id="250" w:author="Keyser, Freya" w:date="2021-04-22T18:33:00Z" w:initials="KF">
    <w:p w14:paraId="0C7D182E" w14:textId="74D8F746" w:rsidR="001452E0" w:rsidRDefault="001452E0">
      <w:pPr>
        <w:pStyle w:val="CommentText"/>
      </w:pPr>
      <w:r>
        <w:rPr>
          <w:rStyle w:val="CommentReference"/>
        </w:rPr>
        <w:annotationRef/>
      </w:r>
      <w:r>
        <w:rPr>
          <w:rStyle w:val="CommentReference"/>
        </w:rPr>
        <w:t>Did I understand this right? If so I think this is more direct?</w:t>
      </w:r>
    </w:p>
  </w:comment>
  <w:comment w:id="256" w:author="Keyser, Freya" w:date="2021-04-22T18:35:00Z" w:initials="KF">
    <w:p w14:paraId="4D2A39D9" w14:textId="018EFDE6" w:rsidR="001452E0" w:rsidRDefault="001452E0">
      <w:pPr>
        <w:pStyle w:val="CommentText"/>
      </w:pPr>
      <w:r>
        <w:rPr>
          <w:rStyle w:val="CommentReference"/>
        </w:rPr>
        <w:annotationRef/>
      </w:r>
      <w:r>
        <w:t>Be consistent in how you term these (SST vs spelling it out, Dep vs DEP vs depth etc)</w:t>
      </w:r>
    </w:p>
  </w:comment>
  <w:comment w:id="262" w:author="Keyser, Freya" w:date="2021-04-22T18:41:00Z" w:initials="KF">
    <w:p w14:paraId="745E605D" w14:textId="4EF0DCD4" w:rsidR="001452E0" w:rsidRDefault="001452E0">
      <w:pPr>
        <w:pStyle w:val="CommentText"/>
      </w:pPr>
      <w:r>
        <w:rPr>
          <w:rStyle w:val="CommentReference"/>
        </w:rPr>
        <w:annotationRef/>
      </w:r>
      <w:r>
        <w:t>Not sure what you mean by directed?</w:t>
      </w:r>
    </w:p>
  </w:comment>
  <w:comment w:id="264" w:author="Keyser, Freya" w:date="2021-04-22T18:42:00Z" w:initials="KF">
    <w:p w14:paraId="14672398" w14:textId="03093394" w:rsidR="001452E0" w:rsidRDefault="001452E0">
      <w:pPr>
        <w:pStyle w:val="CommentText"/>
      </w:pPr>
      <w:r>
        <w:rPr>
          <w:rStyle w:val="CommentReference"/>
        </w:rPr>
        <w:annotationRef/>
      </w:r>
      <w:r>
        <w:t>Suggest “eventually”</w:t>
      </w:r>
    </w:p>
  </w:comment>
  <w:comment w:id="273" w:author="Keyser, Freya" w:date="2021-04-22T18:46:00Z" w:initials="KF">
    <w:p w14:paraId="3BF4516B" w14:textId="08A6FEF6" w:rsidR="001452E0" w:rsidRDefault="001452E0">
      <w:pPr>
        <w:pStyle w:val="CommentText"/>
      </w:pPr>
      <w:r>
        <w:rPr>
          <w:rStyle w:val="CommentReference"/>
        </w:rPr>
        <w:annotationRef/>
      </w:r>
      <w:r>
        <w:t xml:space="preserve">I’m struggling here. I think the last sentence should be really strong/direct to hit your story home, so I don’t like including the e.g. bit, but I do think it’s a good point to make somewhere… This is my best attempt. </w:t>
      </w:r>
    </w:p>
  </w:comment>
  <w:comment w:id="356" w:author="Keyser, Freya" w:date="2021-04-28T16:53:00Z" w:initials="KF">
    <w:p w14:paraId="4B49B53F" w14:textId="343C20B4" w:rsidR="0041560C" w:rsidRDefault="0041560C">
      <w:pPr>
        <w:pStyle w:val="CommentText"/>
      </w:pPr>
      <w:r>
        <w:rPr>
          <w:rStyle w:val="CommentReference"/>
        </w:rPr>
        <w:annotationRef/>
      </w:r>
      <w:r>
        <w:t>Same as way above, just be consistent I think? You do say “depth” in the INLA figure captions, but I see Dep in the figure immediately below. I’m not sure what’s best, but as long as you have some sort of “rule”, then all good I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37D331" w15:done="0"/>
  <w15:commentEx w15:paraId="6DC333F6" w15:done="0"/>
  <w15:commentEx w15:paraId="67346E3C" w15:done="0"/>
  <w15:commentEx w15:paraId="68681A35" w15:done="0"/>
  <w15:commentEx w15:paraId="224EAFD6" w15:done="0"/>
  <w15:commentEx w15:paraId="7B260F8B" w15:done="0"/>
  <w15:commentEx w15:paraId="35B17468" w15:done="0"/>
  <w15:commentEx w15:paraId="342074AB" w15:done="0"/>
  <w15:commentEx w15:paraId="1693A9E0" w15:done="0"/>
  <w15:commentEx w15:paraId="02B7515A" w15:done="0"/>
  <w15:commentEx w15:paraId="4DB89C45" w15:done="0"/>
  <w15:commentEx w15:paraId="54C14081" w15:done="0"/>
  <w15:commentEx w15:paraId="5EF8FA73" w15:done="0"/>
  <w15:commentEx w15:paraId="78FFAA82" w15:done="0"/>
  <w15:commentEx w15:paraId="5A219AEE" w15:done="0"/>
  <w15:commentEx w15:paraId="2E980ACF" w15:done="0"/>
  <w15:commentEx w15:paraId="7CFDC1DA" w15:done="0"/>
  <w15:commentEx w15:paraId="16968B7B" w15:done="0"/>
  <w15:commentEx w15:paraId="0E062430" w15:done="0"/>
  <w15:commentEx w15:paraId="5177A678" w15:done="0"/>
  <w15:commentEx w15:paraId="271F9B98" w15:done="0"/>
  <w15:commentEx w15:paraId="5E3988B7" w15:done="0"/>
  <w15:commentEx w15:paraId="066FF427" w15:done="0"/>
  <w15:commentEx w15:paraId="6909E1B9" w15:done="0"/>
  <w15:commentEx w15:paraId="2A3D7AA0" w15:done="0"/>
  <w15:commentEx w15:paraId="3424FE91" w15:done="0"/>
  <w15:commentEx w15:paraId="42933C74" w15:done="0"/>
  <w15:commentEx w15:paraId="0C7D182E" w15:done="0"/>
  <w15:commentEx w15:paraId="4D2A39D9" w15:done="0"/>
  <w15:commentEx w15:paraId="745E605D" w15:done="0"/>
  <w15:commentEx w15:paraId="14672398" w15:done="0"/>
  <w15:commentEx w15:paraId="3BF4516B" w15:done="0"/>
  <w15:commentEx w15:paraId="4B49B53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64EAA" w14:textId="77777777" w:rsidR="001452E0" w:rsidRDefault="001452E0">
      <w:pPr>
        <w:spacing w:after="0"/>
      </w:pPr>
      <w:r>
        <w:separator/>
      </w:r>
    </w:p>
  </w:endnote>
  <w:endnote w:type="continuationSeparator" w:id="0">
    <w:p w14:paraId="69F119E8" w14:textId="77777777" w:rsidR="001452E0" w:rsidRDefault="001452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69B781" w14:textId="77777777" w:rsidR="001452E0" w:rsidRDefault="001452E0">
      <w:r>
        <w:separator/>
      </w:r>
    </w:p>
  </w:footnote>
  <w:footnote w:type="continuationSeparator" w:id="0">
    <w:p w14:paraId="717A3CAE" w14:textId="77777777" w:rsidR="001452E0" w:rsidRDefault="00145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50AD2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yser, Freya">
    <w15:presenceInfo w15:providerId="AD" w15:userId="S-1-5-21-334392860-1687531001-4089495415-1216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43968"/>
    <w:rsid w:val="000D14BD"/>
    <w:rsid w:val="001452E0"/>
    <w:rsid w:val="002349A7"/>
    <w:rsid w:val="00280B1E"/>
    <w:rsid w:val="002D772B"/>
    <w:rsid w:val="00393A64"/>
    <w:rsid w:val="003C07AC"/>
    <w:rsid w:val="0041560C"/>
    <w:rsid w:val="00486E00"/>
    <w:rsid w:val="004949EE"/>
    <w:rsid w:val="004A622B"/>
    <w:rsid w:val="004E29B3"/>
    <w:rsid w:val="00521369"/>
    <w:rsid w:val="00590D07"/>
    <w:rsid w:val="005A2402"/>
    <w:rsid w:val="00601130"/>
    <w:rsid w:val="0062417D"/>
    <w:rsid w:val="00656351"/>
    <w:rsid w:val="00657857"/>
    <w:rsid w:val="00665AEA"/>
    <w:rsid w:val="00667FA7"/>
    <w:rsid w:val="006A39B9"/>
    <w:rsid w:val="00751B5F"/>
    <w:rsid w:val="00784D58"/>
    <w:rsid w:val="008139D0"/>
    <w:rsid w:val="008D6863"/>
    <w:rsid w:val="0093441F"/>
    <w:rsid w:val="0096520D"/>
    <w:rsid w:val="009E3C65"/>
    <w:rsid w:val="00A77057"/>
    <w:rsid w:val="00AC41F8"/>
    <w:rsid w:val="00AE5E9C"/>
    <w:rsid w:val="00B70331"/>
    <w:rsid w:val="00B86B75"/>
    <w:rsid w:val="00BC48D5"/>
    <w:rsid w:val="00C15DC2"/>
    <w:rsid w:val="00C36279"/>
    <w:rsid w:val="00C64F9B"/>
    <w:rsid w:val="00C75E8F"/>
    <w:rsid w:val="00CE33E1"/>
    <w:rsid w:val="00CE3C96"/>
    <w:rsid w:val="00CE6E26"/>
    <w:rsid w:val="00D1293A"/>
    <w:rsid w:val="00D369B6"/>
    <w:rsid w:val="00D76DE6"/>
    <w:rsid w:val="00D87001"/>
    <w:rsid w:val="00E315A3"/>
    <w:rsid w:val="00E67A06"/>
    <w:rsid w:val="00E91AEF"/>
    <w:rsid w:val="00FA7B7A"/>
    <w:rsid w:val="00FB32B8"/>
    <w:rsid w:val="00FB63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EE3C3"/>
  <w15:docId w15:val="{7C7B9E0C-571D-487C-A5DD-BCFBD7500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B32B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B32B8"/>
    <w:rPr>
      <w:rFonts w:ascii="Segoe UI" w:hAnsi="Segoe UI" w:cs="Segoe UI"/>
      <w:sz w:val="18"/>
      <w:szCs w:val="18"/>
    </w:rPr>
  </w:style>
  <w:style w:type="character" w:styleId="CommentReference">
    <w:name w:val="annotation reference"/>
    <w:basedOn w:val="DefaultParagraphFont"/>
    <w:semiHidden/>
    <w:unhideWhenUsed/>
    <w:rsid w:val="00E91AEF"/>
    <w:rPr>
      <w:sz w:val="16"/>
      <w:szCs w:val="16"/>
    </w:rPr>
  </w:style>
  <w:style w:type="paragraph" w:styleId="CommentText">
    <w:name w:val="annotation text"/>
    <w:basedOn w:val="Normal"/>
    <w:link w:val="CommentTextChar"/>
    <w:semiHidden/>
    <w:unhideWhenUsed/>
    <w:rsid w:val="00E91AEF"/>
    <w:rPr>
      <w:sz w:val="20"/>
      <w:szCs w:val="20"/>
    </w:rPr>
  </w:style>
  <w:style w:type="character" w:customStyle="1" w:styleId="CommentTextChar">
    <w:name w:val="Comment Text Char"/>
    <w:basedOn w:val="DefaultParagraphFont"/>
    <w:link w:val="CommentText"/>
    <w:semiHidden/>
    <w:rsid w:val="00E91AEF"/>
    <w:rPr>
      <w:sz w:val="20"/>
      <w:szCs w:val="20"/>
    </w:rPr>
  </w:style>
  <w:style w:type="paragraph" w:styleId="CommentSubject">
    <w:name w:val="annotation subject"/>
    <w:basedOn w:val="CommentText"/>
    <w:next w:val="CommentText"/>
    <w:link w:val="CommentSubjectChar"/>
    <w:semiHidden/>
    <w:unhideWhenUsed/>
    <w:rsid w:val="00E91AEF"/>
    <w:rPr>
      <w:b/>
      <w:bCs/>
    </w:rPr>
  </w:style>
  <w:style w:type="character" w:customStyle="1" w:styleId="CommentSubjectChar">
    <w:name w:val="Comment Subject Char"/>
    <w:basedOn w:val="CommentTextChar"/>
    <w:link w:val="CommentSubject"/>
    <w:semiHidden/>
    <w:rsid w:val="00E91AEF"/>
    <w:rPr>
      <w:b/>
      <w:bCs/>
      <w:sz w:val="20"/>
      <w:szCs w:val="20"/>
    </w:rPr>
  </w:style>
  <w:style w:type="character" w:styleId="FollowedHyperlink">
    <w:name w:val="FollowedHyperlink"/>
    <w:basedOn w:val="DefaultParagraphFont"/>
    <w:rsid w:val="00CE6E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iue.edu/student-success/coursework/commas.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10.2307/4070199" TargetMode="External"/><Relationship Id="rId21" Type="http://schemas.openxmlformats.org/officeDocument/2006/relationships/hyperlink" Target="https://doi.org/10.1111/ddi.12891" TargetMode="External"/><Relationship Id="rId42" Type="http://schemas.openxmlformats.org/officeDocument/2006/relationships/hyperlink" Target="https://doi.org/10.1093/icesjms/fst063" TargetMode="External"/><Relationship Id="rId47" Type="http://schemas.openxmlformats.org/officeDocument/2006/relationships/hyperlink" Target="https://doi.org/10.1111/j.1466-8238.2010.00636.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doi.org/10.1016/j.pocean.2009.04.010" TargetMode="External"/><Relationship Id="rId29" Type="http://schemas.openxmlformats.org/officeDocument/2006/relationships/hyperlink" Target="https://doi.org/10.1016/j.fishres.2012.11.004" TargetMode="External"/><Relationship Id="rId107" Type="http://schemas.openxmlformats.org/officeDocument/2006/relationships/fontTable" Target="fontTable.xml"/><Relationship Id="rId11" Type="http://schemas.openxmlformats.org/officeDocument/2006/relationships/hyperlink" Target="https://doi.org/10.1371/journal.pone.0231595" TargetMode="External"/><Relationship Id="rId24" Type="http://schemas.openxmlformats.org/officeDocument/2006/relationships/hyperlink" Target="https://doi.org/10.3389/fmars.2019.00579" TargetMode="External"/><Relationship Id="rId32" Type="http://schemas.openxmlformats.org/officeDocument/2006/relationships/hyperlink" Target="https://doi.org/10.18637/jss.v070.i05" TargetMode="External"/><Relationship Id="rId37" Type="http://schemas.openxmlformats.org/officeDocument/2006/relationships/hyperlink" Target="http://pubs.usgs.gov/of/2005/1001/" TargetMode="External"/><Relationship Id="rId40" Type="http://schemas.openxmlformats.org/officeDocument/2006/relationships/hyperlink" Target="https://repository.library.noaa.gov/view/noaa/4184" TargetMode="External"/><Relationship Id="rId45" Type="http://schemas.openxmlformats.org/officeDocument/2006/relationships/hyperlink" Target="https://doi.org/10.1371/journal.pone.0120500" TargetMode="External"/><Relationship Id="rId53" Type="http://schemas.openxmlformats.org/officeDocument/2006/relationships/hyperlink" Target="https://doi.org/10.1093/plankt/19.2.221" TargetMode="External"/><Relationship Id="rId58" Type="http://schemas.openxmlformats.org/officeDocument/2006/relationships/image" Target="media/image4.png"/><Relationship Id="rId66" Type="http://schemas.openxmlformats.org/officeDocument/2006/relationships/image" Target="media/image12.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7.pn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https://doi.org/10.3354/meps07414" TargetMode="External"/><Relationship Id="rId14" Type="http://schemas.openxmlformats.org/officeDocument/2006/relationships/hyperlink" Target="https://doi.org/10.1002/ece3.3495" TargetMode="External"/><Relationship Id="rId22" Type="http://schemas.openxmlformats.org/officeDocument/2006/relationships/hyperlink" Target="https://doi.org/10.1146/annurev.ecolsys.110308.120159" TargetMode="External"/><Relationship Id="rId27" Type="http://schemas.openxmlformats.org/officeDocument/2006/relationships/hyperlink" Target="http://search.proquest.com/docview/2377266062/abstract/B0E1653EF6254974PQ/1" TargetMode="External"/><Relationship Id="rId30" Type="http://schemas.openxmlformats.org/officeDocument/2006/relationships/hyperlink" Target="https://doi.org/10.1002/2017JC012953" TargetMode="External"/><Relationship Id="rId35" Type="http://schemas.openxmlformats.org/officeDocument/2006/relationships/hyperlink" Target="https://doi.org/10.1007/s00477-018-1548-7" TargetMode="External"/><Relationship Id="rId43" Type="http://schemas.openxmlformats.org/officeDocument/2006/relationships/hyperlink" Target="https://doi.org/10.1126/science.aac9819" TargetMode="External"/><Relationship Id="rId48" Type="http://schemas.openxmlformats.org/officeDocument/2006/relationships/hyperlink" Target="https://arxiv.org/abs/1604.00860v2" TargetMode="External"/><Relationship Id="rId56" Type="http://schemas.openxmlformats.org/officeDocument/2006/relationships/image" Target="media/image2.pn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8" Type="http://schemas.microsoft.com/office/2011/relationships/commentsExtended" Target="commentsExtended.xml"/><Relationship Id="rId51" Type="http://schemas.openxmlformats.org/officeDocument/2006/relationships/hyperlink" Target="https://doi.org/10.1016/j.fishres.2018.10.013"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arxiv.org/abs/1802.06350v2" TargetMode="External"/><Relationship Id="rId17" Type="http://schemas.openxmlformats.org/officeDocument/2006/relationships/hyperlink" Target="https://doi.org/10.1016/j.fishres.2019.105397" TargetMode="External"/><Relationship Id="rId25" Type="http://schemas.openxmlformats.org/officeDocument/2006/relationships/hyperlink" Target="http://waves-vagues.dfo-mpo.gc.ca/Library/342505.pdf" TargetMode="External"/><Relationship Id="rId33" Type="http://schemas.openxmlformats.org/officeDocument/2006/relationships/hyperlink" Target="https://doi.org/10.1016/j.ecolmodel.2016.06.008" TargetMode="External"/><Relationship Id="rId38" Type="http://schemas.openxmlformats.org/officeDocument/2006/relationships/hyperlink" Target="https://doi.org/10.1086/660295" TargetMode="External"/><Relationship Id="rId46" Type="http://schemas.openxmlformats.org/officeDocument/2006/relationships/hyperlink" Target="https://doi.org/10.2307/1438245" TargetMode="External"/><Relationship Id="rId59" Type="http://schemas.openxmlformats.org/officeDocument/2006/relationships/image" Target="media/image5.png"/><Relationship Id="rId67" Type="http://schemas.openxmlformats.org/officeDocument/2006/relationships/image" Target="media/image13.png"/><Relationship Id="rId103" Type="http://schemas.openxmlformats.org/officeDocument/2006/relationships/image" Target="media/image48.png"/><Relationship Id="rId108" Type="http://schemas.microsoft.com/office/2011/relationships/people" Target="people.xml"/><Relationship Id="rId20" Type="http://schemas.openxmlformats.org/officeDocument/2006/relationships/hyperlink" Target="https://doi.org/10.1139/cjfas-2014-0159" TargetMode="External"/><Relationship Id="rId41" Type="http://schemas.openxmlformats.org/officeDocument/2006/relationships/hyperlink" Target="https://www.fisheries.noaa.gov/species/yellowtail-flounder" TargetMode="External"/><Relationship Id="rId54" Type="http://schemas.openxmlformats.org/officeDocument/2006/relationships/hyperlink" Target="https://doi.org/10.1111/j.2041-210X.2009.00001.x" TargetMode="External"/><Relationship Id="rId62" Type="http://schemas.openxmlformats.org/officeDocument/2006/relationships/image" Target="media/image8.png"/><Relationship Id="rId70" Type="http://schemas.openxmlformats.org/officeDocument/2006/relationships/hyperlink" Target="https://github.com/Dave-Keith/Paper_2_SDMs/tree/master/Dashboard" TargetMode="External"/><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jstor.org/stable/20037033" TargetMode="External"/><Relationship Id="rId23" Type="http://schemas.openxmlformats.org/officeDocument/2006/relationships/hyperlink" Target="https://doi.org/10.1080/01621459.2017.1415907" TargetMode="External"/><Relationship Id="rId28" Type="http://schemas.openxmlformats.org/officeDocument/2006/relationships/hyperlink" Target="https://doi.org/10.1073/pnas.1217689110" TargetMode="External"/><Relationship Id="rId36" Type="http://schemas.openxmlformats.org/officeDocument/2006/relationships/hyperlink" Target="https://doi.org/10.1111/gcb.14828" TargetMode="External"/><Relationship Id="rId49" Type="http://schemas.openxmlformats.org/officeDocument/2006/relationships/hyperlink" Target="https://doi.org/10.1577/1548-8659(2002)131%3c1081:EOSSAI%3e2.0.CO;2" TargetMode="External"/><Relationship Id="rId57" Type="http://schemas.openxmlformats.org/officeDocument/2006/relationships/image" Target="media/image3.png"/><Relationship Id="rId106" Type="http://schemas.openxmlformats.org/officeDocument/2006/relationships/image" Target="media/image51.png"/><Relationship Id="rId10" Type="http://schemas.openxmlformats.org/officeDocument/2006/relationships/hyperlink" Target="https://github.com/Dave-Keith/Paper_2_SDMs/tree/master/Dashboard" TargetMode="External"/><Relationship Id="rId31" Type="http://schemas.openxmlformats.org/officeDocument/2006/relationships/hyperlink" Target="https://doi.org/10.1371/journal.pone.0240322" TargetMode="External"/><Relationship Id="rId44" Type="http://schemas.openxmlformats.org/officeDocument/2006/relationships/hyperlink" Target="https://www.R-project.org/" TargetMode="External"/><Relationship Id="rId52" Type="http://schemas.openxmlformats.org/officeDocument/2006/relationships/hyperlink" Target="https://doi.org/10.1111/geb.12464"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github.com/Dave-Keith/Paper_2_SDMs/tree/master/Dashboard" TargetMode="External"/><Relationship Id="rId13" Type="http://schemas.openxmlformats.org/officeDocument/2006/relationships/hyperlink" Target="https://doi.org/10.1111/ddi.12144" TargetMode="External"/><Relationship Id="rId18" Type="http://schemas.openxmlformats.org/officeDocument/2006/relationships/hyperlink" Target="https://www.cbd.int/sp/targets/" TargetMode="External"/><Relationship Id="rId39" Type="http://schemas.openxmlformats.org/officeDocument/2006/relationships/hyperlink" Target="https://www.ingentaconnect.com/content/umrsmas/bullmar/2000/00000066/00000003/art00020" TargetMode="External"/><Relationship Id="rId109" Type="http://schemas.openxmlformats.org/officeDocument/2006/relationships/theme" Target="theme/theme1.xml"/><Relationship Id="rId34" Type="http://schemas.openxmlformats.org/officeDocument/2006/relationships/hyperlink" Target="https://doi.org/10.18637/jss.v063.i19" TargetMode="External"/><Relationship Id="rId50" Type="http://schemas.openxmlformats.org/officeDocument/2006/relationships/hyperlink" Target="https://doi.org/10.1111/j.1365-2664.2010.01892.x" TargetMode="External"/><Relationship Id="rId55" Type="http://schemas.openxmlformats.org/officeDocument/2006/relationships/image" Target="media/image1.png"/><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comments" Target="comments.xml"/><Relationship Id="rId71" Type="http://schemas.openxmlformats.org/officeDocument/2006/relationships/image" Target="media/image16.png"/><Relationship Id="rId9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1929</TotalTime>
  <Pages>71</Pages>
  <Words>12858</Words>
  <Characters>73296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Quantifying changes in the Distribution of Atlantic Cod and Yellowtail Flounder on Georges Bank</vt:lpstr>
    </vt:vector>
  </TitlesOfParts>
  <Company>DFO-MPO</Company>
  <LinksUpToDate>false</LinksUpToDate>
  <CharactersWithSpaces>85983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
  <cp:keywords/>
  <cp:lastModifiedBy>Keyser, Freya</cp:lastModifiedBy>
  <cp:revision>10</cp:revision>
  <dcterms:created xsi:type="dcterms:W3CDTF">2021-04-19T19:56:00Z</dcterms:created>
  <dcterms:modified xsi:type="dcterms:W3CDTF">2021-04-28T20:00:00Z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y fmtid="{D5CDD505-2E9C-101B-9397-08002B2CF9AE}" pid="17" name="MSIP_Label_1bfb733f-faef-464c-9b6d-731b56f94973_Enabled">
    <vt:lpwstr>true</vt:lpwstr>
  </property>
  <property fmtid="{D5CDD505-2E9C-101B-9397-08002B2CF9AE}" pid="18" name="MSIP_Label_1bfb733f-faef-464c-9b6d-731b56f94973_SetDate">
    <vt:lpwstr>2021-04-21T12:23:52Z</vt:lpwstr>
  </property>
  <property fmtid="{D5CDD505-2E9C-101B-9397-08002B2CF9AE}" pid="19" name="MSIP_Label_1bfb733f-faef-464c-9b6d-731b56f94973_Method">
    <vt:lpwstr>Standard</vt:lpwstr>
  </property>
  <property fmtid="{D5CDD505-2E9C-101B-9397-08002B2CF9AE}" pid="20" name="MSIP_Label_1bfb733f-faef-464c-9b6d-731b56f94973_Name">
    <vt:lpwstr>Unclass - Non-Classifié</vt:lpwstr>
  </property>
  <property fmtid="{D5CDD505-2E9C-101B-9397-08002B2CF9AE}" pid="21" name="MSIP_Label_1bfb733f-faef-464c-9b6d-731b56f94973_SiteId">
    <vt:lpwstr>1594fdae-a1d9-4405-915d-011467234338</vt:lpwstr>
  </property>
  <property fmtid="{D5CDD505-2E9C-101B-9397-08002B2CF9AE}" pid="22" name="MSIP_Label_1bfb733f-faef-464c-9b6d-731b56f94973_ActionId">
    <vt:lpwstr>f72d2fa3-2a43-41dc-92ee-000076481d7f</vt:lpwstr>
  </property>
</Properties>
</file>